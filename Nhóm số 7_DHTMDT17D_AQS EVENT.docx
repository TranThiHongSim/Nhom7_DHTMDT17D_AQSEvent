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E614C" w14:textId="207C4AFC" w:rsidR="00212E3F" w:rsidRPr="00CC2E66" w:rsidRDefault="00212E3F" w:rsidP="000D1D0F">
      <w:pPr>
        <w:spacing w:before="120" w:after="0" w:line="360" w:lineRule="auto"/>
        <w:jc w:val="both"/>
        <w:rPr>
          <w:ins w:id="0" w:author="{2CB69107-6E85-4A15-9811-DF02B1C95CE7}" w:date="2023-09-24T23:41:00Z"/>
          <w:rFonts w:cs="Times New Roman"/>
          <w:b/>
          <w:bCs/>
          <w:sz w:val="30"/>
          <w:lang w:val="vi-VN"/>
        </w:rPr>
      </w:pPr>
      <w:r w:rsidRPr="00CC2E66">
        <w:rPr>
          <w:rFonts w:cs="Times New Roman"/>
          <w:noProof/>
          <w:sz w:val="8"/>
        </w:rPr>
        <mc:AlternateContent>
          <mc:Choice Requires="wpg">
            <w:drawing>
              <wp:anchor distT="0" distB="0" distL="114300" distR="114300" simplePos="0" relativeHeight="251659264" behindDoc="1" locked="0" layoutInCell="1" allowOverlap="1" wp14:anchorId="652DBB2D" wp14:editId="26728949">
                <wp:simplePos x="0" y="0"/>
                <wp:positionH relativeFrom="page">
                  <wp:posOffset>408193</wp:posOffset>
                </wp:positionH>
                <wp:positionV relativeFrom="paragraph">
                  <wp:posOffset>-192823</wp:posOffset>
                </wp:positionV>
                <wp:extent cx="6842760" cy="9632950"/>
                <wp:effectExtent l="0" t="0" r="0" b="635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2760" cy="9632950"/>
                          <a:chOff x="1809" y="1048"/>
                          <a:chExt cx="9121" cy="14726"/>
                        </a:xfrm>
                      </wpg:grpSpPr>
                      <pic:pic xmlns:pic="http://schemas.openxmlformats.org/drawingml/2006/picture">
                        <pic:nvPicPr>
                          <pic:cNvPr id="9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0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915724" id="Group 91" o:spid="_x0000_s1026" style="position:absolute;margin-left:32.15pt;margin-top:-15.2pt;width:538.8pt;height:758.5pt;z-index:-25165721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" strokeweight="7.5pt">
                  <v:stroke linestyle="thinThick"/>
                </v:line>
                <w10:wrap anchorx="page"/>
              </v:group>
            </w:pict>
          </mc:Fallback>
        </mc:AlternateContent>
      </w:r>
    </w:p>
    <w:p w14:paraId="3FF76385" w14:textId="77777777" w:rsidR="00212E3F" w:rsidRPr="00CC2E66" w:rsidRDefault="00212E3F" w:rsidP="000D1D0F">
      <w:pPr>
        <w:spacing w:before="120" w:after="0" w:line="360" w:lineRule="auto"/>
        <w:jc w:val="center"/>
        <w:rPr>
          <w:rFonts w:cs="Times New Roman"/>
          <w:b/>
          <w14:shadow w14:blurRad="50800" w14:dist="38100" w14:dir="2700000" w14:sx="100000" w14:sy="100000" w14:kx="0" w14:ky="0" w14:algn="tl">
            <w14:srgbClr w14:val="000000">
              <w14:alpha w14:val="60000"/>
            </w14:srgbClr>
          </w14:shadow>
        </w:rPr>
      </w:pPr>
      <w:r w:rsidRPr="00CC2E66">
        <w:rPr>
          <w:rFonts w:cs="Times New Roman"/>
          <w:b/>
          <w14:shadow w14:blurRad="50800" w14:dist="38100" w14:dir="2700000" w14:sx="100000" w14:sy="100000" w14:kx="0" w14:ky="0" w14:algn="tl">
            <w14:srgbClr w14:val="000000">
              <w14:alpha w14:val="60000"/>
            </w14:srgbClr>
          </w14:shadow>
        </w:rPr>
        <w:t>BỘ CÔNG THƯƠNG</w:t>
      </w:r>
    </w:p>
    <w:p w14:paraId="10B1C707" w14:textId="77777777" w:rsidR="00212E3F" w:rsidRPr="00CC2E66" w:rsidRDefault="00212E3F" w:rsidP="000D1D0F">
      <w:pPr>
        <w:spacing w:before="120" w:after="0" w:line="360" w:lineRule="auto"/>
        <w:jc w:val="center"/>
        <w:rPr>
          <w:rFonts w:cs="Times New Roman"/>
          <w:b/>
          <w14:shadow w14:blurRad="50800" w14:dist="38100" w14:dir="2700000" w14:sx="100000" w14:sy="100000" w14:kx="0" w14:ky="0" w14:algn="tl">
            <w14:srgbClr w14:val="000000">
              <w14:alpha w14:val="60000"/>
            </w14:srgbClr>
          </w14:shadow>
        </w:rPr>
      </w:pPr>
      <w:r w:rsidRPr="00CC2E66">
        <w:rPr>
          <w:rFonts w:cs="Times New Roman"/>
          <w:b/>
          <w14:shadow w14:blurRad="50800" w14:dist="38100" w14:dir="2700000" w14:sx="100000" w14:sy="100000" w14:kx="0" w14:ky="0" w14:algn="tl">
            <w14:srgbClr w14:val="000000">
              <w14:alpha w14:val="60000"/>
            </w14:srgbClr>
          </w14:shadow>
        </w:rPr>
        <w:t>TRƯỜNG ĐẠI HỌC CÔNG NGHIỆP TP. HỒ CHÍ MINH</w:t>
      </w:r>
    </w:p>
    <w:p w14:paraId="0F2D05A1" w14:textId="77777777" w:rsidR="00212E3F" w:rsidRPr="00CC2E66" w:rsidRDefault="00212E3F" w:rsidP="000D1D0F">
      <w:pPr>
        <w:spacing w:before="120" w:after="0" w:line="360" w:lineRule="auto"/>
        <w:jc w:val="center"/>
        <w:rPr>
          <w:rFonts w:cs="Times New Roman"/>
          <w:b/>
          <w14:shadow w14:blurRad="50800" w14:dist="38100" w14:dir="2700000" w14:sx="100000" w14:sy="100000" w14:kx="0" w14:ky="0" w14:algn="tl">
            <w14:srgbClr w14:val="000000">
              <w14:alpha w14:val="60000"/>
            </w14:srgbClr>
          </w14:shadow>
        </w:rPr>
      </w:pP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r w:rsidRPr="00CC2E66">
        <w:rPr>
          <w:rFonts w:cs="Times New Roman"/>
          <w:b/>
          <w14:shadow w14:blurRad="50800" w14:dist="38100" w14:dir="2700000" w14:sx="100000" w14:sy="100000" w14:kx="0" w14:ky="0" w14:algn="tl">
            <w14:srgbClr w14:val="000000">
              <w14:alpha w14:val="60000"/>
            </w14:srgbClr>
          </w14:shadow>
        </w:rPr>
        <w:t></w:t>
      </w:r>
    </w:p>
    <w:p w14:paraId="4D3D99CD" w14:textId="77777777" w:rsidR="00212E3F" w:rsidRPr="00CC2E66" w:rsidRDefault="00212E3F" w:rsidP="000D1D0F">
      <w:pPr>
        <w:spacing w:before="120" w:after="0" w:line="360" w:lineRule="auto"/>
        <w:jc w:val="center"/>
        <w:rPr>
          <w:rFonts w:cs="Times New Roman"/>
          <w:b/>
        </w:rPr>
      </w:pPr>
      <w:r w:rsidRPr="00CC2E66">
        <w:rPr>
          <w:rFonts w:cs="Times New Roman"/>
          <w:b/>
        </w:rPr>
        <w:t>----</w:t>
      </w:r>
      <w:r w:rsidRPr="00CC2E66">
        <w:rPr>
          <w:rFonts w:cs="Times New Roman"/>
          <w:b/>
        </w:rPr>
        <w:sym w:font="Wingdings" w:char="F099"/>
      </w:r>
      <w:r w:rsidRPr="00CC2E66">
        <w:rPr>
          <w:rFonts w:cs="Times New Roman"/>
          <w:b/>
        </w:rPr>
        <w:sym w:font="Wingdings" w:char="F026"/>
      </w:r>
      <w:r w:rsidRPr="00CC2E66">
        <w:rPr>
          <w:rFonts w:cs="Times New Roman"/>
          <w:b/>
        </w:rPr>
        <w:sym w:font="Wingdings" w:char="F098"/>
      </w:r>
      <w:r w:rsidRPr="00CC2E66">
        <w:rPr>
          <w:rFonts w:cs="Times New Roman"/>
          <w:b/>
        </w:rPr>
        <w:t>----</w:t>
      </w:r>
    </w:p>
    <w:p w14:paraId="3652CC19" w14:textId="53FB8005" w:rsidR="00212E3F" w:rsidRPr="00AE60E5" w:rsidRDefault="00212E3F" w:rsidP="000D1D0F">
      <w:pPr>
        <w:spacing w:before="120" w:after="0" w:line="360" w:lineRule="auto"/>
        <w:jc w:val="center"/>
        <w:rPr>
          <w:rFonts w:cs="Times New Roman"/>
          <w:b/>
          <w:lang w:val="vi-VN"/>
        </w:rPr>
      </w:pPr>
      <w:r w:rsidRPr="00CC2E66">
        <w:rPr>
          <w:rFonts w:cs="Times New Roman"/>
          <w:noProof/>
        </w:rPr>
        <w:drawing>
          <wp:inline distT="0" distB="0" distL="0" distR="0" wp14:anchorId="13098A7E" wp14:editId="7012B67F">
            <wp:extent cx="3442511" cy="1386840"/>
            <wp:effectExtent l="0" t="0" r="5715" b="3810"/>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454" cy="1387220"/>
                    </a:xfrm>
                    <a:prstGeom prst="rect">
                      <a:avLst/>
                    </a:prstGeom>
                    <a:noFill/>
                    <a:ln>
                      <a:noFill/>
                    </a:ln>
                  </pic:spPr>
                </pic:pic>
              </a:graphicData>
            </a:graphic>
          </wp:inline>
        </w:drawing>
      </w:r>
    </w:p>
    <w:p w14:paraId="63CA035E" w14:textId="4F2F6EFE" w:rsidR="00212E3F" w:rsidRPr="00AE60E5" w:rsidRDefault="00212E3F" w:rsidP="000D1D0F">
      <w:pPr>
        <w:spacing w:before="120" w:after="0" w:line="360" w:lineRule="auto"/>
        <w:jc w:val="center"/>
        <w:rPr>
          <w:rFonts w:cs="Times New Roman"/>
          <w:b/>
          <w:bCs/>
          <w:sz w:val="40"/>
          <w:szCs w:val="40"/>
          <w:lang w:val="vi-VN"/>
        </w:rPr>
      </w:pPr>
      <w:r w:rsidRPr="00AE60E5">
        <w:rPr>
          <w:rFonts w:cs="Times New Roman"/>
          <w:b/>
          <w:bCs/>
          <w:sz w:val="40"/>
          <w:szCs w:val="40"/>
        </w:rPr>
        <w:t>BÀI</w:t>
      </w:r>
      <w:r w:rsidR="00AA3ACF" w:rsidRPr="00AE60E5">
        <w:rPr>
          <w:rFonts w:cs="Times New Roman"/>
          <w:b/>
          <w:bCs/>
          <w:sz w:val="40"/>
          <w:szCs w:val="40"/>
          <w:lang w:val="vi-VN"/>
        </w:rPr>
        <w:t xml:space="preserve"> BÁO CÁO </w:t>
      </w:r>
      <w:r w:rsidR="000B7B34" w:rsidRPr="00AE60E5">
        <w:rPr>
          <w:rFonts w:cs="Times New Roman"/>
          <w:b/>
          <w:bCs/>
          <w:sz w:val="40"/>
          <w:szCs w:val="40"/>
          <w:lang w:val="vi-VN"/>
        </w:rPr>
        <w:t xml:space="preserve">ĐỒ ÁN </w:t>
      </w:r>
      <w:r w:rsidR="00E65B6C" w:rsidRPr="00AE60E5">
        <w:rPr>
          <w:rFonts w:cs="Times New Roman"/>
          <w:b/>
          <w:bCs/>
          <w:sz w:val="40"/>
          <w:szCs w:val="40"/>
          <w:lang w:val="vi-VN"/>
        </w:rPr>
        <w:t>WEB</w:t>
      </w:r>
    </w:p>
    <w:p w14:paraId="0B613518" w14:textId="5967B7E4" w:rsidR="009F3057" w:rsidRDefault="00AE60E5" w:rsidP="000D1D0F">
      <w:pPr>
        <w:spacing w:before="120" w:after="0" w:line="360" w:lineRule="auto"/>
        <w:jc w:val="center"/>
        <w:rPr>
          <w:rFonts w:cs="Times New Roman"/>
          <w:b/>
          <w:bCs/>
          <w:sz w:val="28"/>
          <w:szCs w:val="28"/>
          <w:lang w:val="vi-VN"/>
        </w:rPr>
      </w:pPr>
      <w:r>
        <w:rPr>
          <w:rFonts w:cs="Times New Roman"/>
          <w:b/>
          <w:bCs/>
          <w:sz w:val="28"/>
          <w:szCs w:val="28"/>
          <w:lang w:val="vi-VN"/>
        </w:rPr>
        <w:t xml:space="preserve">ĐỀ TÀI: </w:t>
      </w:r>
      <w:r w:rsidRPr="00AE60E5">
        <w:rPr>
          <w:rFonts w:cs="Times New Roman"/>
          <w:b/>
          <w:bCs/>
          <w:sz w:val="28"/>
          <w:szCs w:val="28"/>
          <w:lang w:val="vi-VN"/>
        </w:rPr>
        <w:t xml:space="preserve">THIẾT KẾ </w:t>
      </w:r>
      <w:r w:rsidR="00930926">
        <w:rPr>
          <w:rFonts w:cs="Times New Roman"/>
          <w:b/>
          <w:bCs/>
          <w:sz w:val="28"/>
          <w:szCs w:val="28"/>
          <w:lang w:val="vi-VN"/>
        </w:rPr>
        <w:t xml:space="preserve">TRANG WEB </w:t>
      </w:r>
      <w:r w:rsidRPr="00AE60E5">
        <w:rPr>
          <w:rFonts w:cs="Times New Roman"/>
          <w:b/>
          <w:bCs/>
          <w:sz w:val="28"/>
          <w:szCs w:val="28"/>
          <w:lang w:val="vi-VN"/>
        </w:rPr>
        <w:t>TỔ CHỨC EVENT</w:t>
      </w:r>
    </w:p>
    <w:p w14:paraId="42BB9C09" w14:textId="77777777" w:rsidR="00930926" w:rsidRPr="00714350" w:rsidRDefault="00930926" w:rsidP="000D1D0F">
      <w:pPr>
        <w:spacing w:before="120" w:after="0" w:line="360" w:lineRule="auto"/>
        <w:jc w:val="center"/>
        <w:rPr>
          <w:rFonts w:cs="Times New Roman"/>
          <w:b/>
          <w:bCs/>
          <w:sz w:val="2"/>
          <w:szCs w:val="2"/>
          <w:lang w:val="vi-VN"/>
        </w:rPr>
      </w:pPr>
    </w:p>
    <w:p w14:paraId="57F0209D" w14:textId="20EF83DE" w:rsidR="00212E3F" w:rsidRPr="00CC2E66" w:rsidRDefault="00212E3F" w:rsidP="00433C1B">
      <w:pPr>
        <w:spacing w:before="120" w:after="0" w:line="360" w:lineRule="auto"/>
        <w:ind w:left="4395"/>
        <w:rPr>
          <w:rFonts w:cs="Times New Roman"/>
          <w:b/>
          <w:bCs/>
          <w:sz w:val="32"/>
          <w:szCs w:val="32"/>
          <w:lang w:val="vi-VN"/>
        </w:rPr>
      </w:pPr>
      <w:r w:rsidRPr="00CC2E66">
        <w:rPr>
          <w:rFonts w:cs="Times New Roman"/>
          <w:b/>
          <w:bCs/>
          <w:sz w:val="32"/>
          <w:szCs w:val="32"/>
        </w:rPr>
        <w:t xml:space="preserve">Năm học: </w:t>
      </w:r>
      <w:r w:rsidR="00E65B6C" w:rsidRPr="00CC2E66">
        <w:rPr>
          <w:rFonts w:cs="Times New Roman"/>
          <w:b/>
          <w:bCs/>
          <w:sz w:val="32"/>
          <w:szCs w:val="32"/>
        </w:rPr>
        <w:t>2024</w:t>
      </w:r>
      <w:r w:rsidRPr="00CC2E66">
        <w:rPr>
          <w:rFonts w:cs="Times New Roman"/>
          <w:b/>
          <w:bCs/>
          <w:sz w:val="32"/>
          <w:szCs w:val="32"/>
        </w:rPr>
        <w:t>-</w:t>
      </w:r>
      <w:r w:rsidR="00E65B6C" w:rsidRPr="00CC2E66">
        <w:rPr>
          <w:rFonts w:cs="Times New Roman"/>
          <w:b/>
          <w:bCs/>
          <w:sz w:val="32"/>
          <w:szCs w:val="32"/>
        </w:rPr>
        <w:t>2025</w:t>
      </w:r>
    </w:p>
    <w:p w14:paraId="19CD2BE4" w14:textId="045183E1" w:rsidR="00212E3F" w:rsidRPr="00CC2E66" w:rsidRDefault="00212E3F" w:rsidP="00433C1B">
      <w:pPr>
        <w:tabs>
          <w:tab w:val="left" w:pos="6151"/>
        </w:tabs>
        <w:spacing w:before="120" w:after="0" w:line="360" w:lineRule="auto"/>
        <w:ind w:left="4395"/>
        <w:rPr>
          <w:rFonts w:cs="Times New Roman"/>
          <w:b/>
          <w:sz w:val="32"/>
          <w:szCs w:val="32"/>
          <w:lang w:val="vi-VN"/>
        </w:rPr>
      </w:pPr>
      <w:r w:rsidRPr="00CC2E66">
        <w:rPr>
          <w:rFonts w:cs="Times New Roman"/>
          <w:b/>
          <w:sz w:val="32"/>
          <w:szCs w:val="32"/>
        </w:rPr>
        <w:t>MÔN: LẬP</w:t>
      </w:r>
      <w:r w:rsidRPr="00CC2E66">
        <w:rPr>
          <w:rFonts w:cs="Times New Roman"/>
          <w:b/>
          <w:sz w:val="32"/>
          <w:szCs w:val="32"/>
          <w:lang w:val="vi-VN"/>
        </w:rPr>
        <w:t xml:space="preserve"> TRÌNH WEB</w:t>
      </w:r>
    </w:p>
    <w:p w14:paraId="6F198671" w14:textId="03855364" w:rsidR="00212E3F" w:rsidRPr="00CC2E66" w:rsidRDefault="00564CA4" w:rsidP="00433C1B">
      <w:pPr>
        <w:tabs>
          <w:tab w:val="left" w:pos="6151"/>
        </w:tabs>
        <w:spacing w:before="120" w:after="0" w:line="360" w:lineRule="auto"/>
        <w:ind w:left="4395"/>
        <w:rPr>
          <w:rFonts w:cs="Times New Roman"/>
          <w:b/>
          <w:sz w:val="32"/>
          <w:szCs w:val="32"/>
          <w:lang w:val="vi-VN"/>
        </w:rPr>
      </w:pPr>
      <w:r w:rsidRPr="00CC2E66">
        <w:rPr>
          <w:rFonts w:cs="Times New Roman"/>
          <w:b/>
          <w:sz w:val="32"/>
          <w:szCs w:val="32"/>
        </w:rPr>
        <w:t>LỚP</w:t>
      </w:r>
      <w:r w:rsidR="00212E3F" w:rsidRPr="00CC2E66">
        <w:rPr>
          <w:rFonts w:cs="Times New Roman"/>
          <w:b/>
          <w:sz w:val="32"/>
          <w:szCs w:val="32"/>
        </w:rPr>
        <w:t>: DHTMDT17D</w:t>
      </w:r>
    </w:p>
    <w:p w14:paraId="41479B3B" w14:textId="23E2015B" w:rsidR="00212E3F" w:rsidRPr="009F3057" w:rsidRDefault="00480288" w:rsidP="009F3057">
      <w:pPr>
        <w:tabs>
          <w:tab w:val="left" w:pos="6151"/>
        </w:tabs>
        <w:spacing w:before="120" w:after="0" w:line="360" w:lineRule="auto"/>
        <w:ind w:left="4395"/>
        <w:rPr>
          <w:rFonts w:cs="Times New Roman"/>
          <w:sz w:val="32"/>
          <w:szCs w:val="32"/>
          <w:lang w:val="vi-VN"/>
        </w:rPr>
      </w:pPr>
      <w:r w:rsidRPr="00CC2E66">
        <w:rPr>
          <w:rFonts w:cs="Times New Roman"/>
          <w:b/>
          <w:sz w:val="32"/>
          <w:szCs w:val="32"/>
          <w:lang w:val="vi-VN"/>
        </w:rPr>
        <w:t>GVHD: ThS Nguyễn Thị Hoài</w:t>
      </w:r>
    </w:p>
    <w:p w14:paraId="731AFBC6" w14:textId="77777777" w:rsidR="00212E3F" w:rsidRPr="00CC2E66" w:rsidRDefault="00212E3F" w:rsidP="000D1D0F">
      <w:pPr>
        <w:tabs>
          <w:tab w:val="left" w:pos="6151"/>
        </w:tabs>
        <w:spacing w:before="120" w:after="0" w:line="360" w:lineRule="auto"/>
        <w:jc w:val="center"/>
        <w:rPr>
          <w:rFonts w:cs="Times New Roman"/>
          <w:sz w:val="26"/>
          <w:szCs w:val="26"/>
        </w:rPr>
      </w:pPr>
      <w:r w:rsidRPr="00CC2E66">
        <w:rPr>
          <w:rFonts w:cs="Times New Roman"/>
          <w:b/>
          <w:sz w:val="26"/>
          <w:szCs w:val="26"/>
        </w:rPr>
        <w:t>DANH SÁCH THÀNH VIÊN</w:t>
      </w:r>
    </w:p>
    <w:tbl>
      <w:tblPr>
        <w:tblStyle w:val="TableGrid"/>
        <w:tblpPr w:leftFromText="180" w:rightFromText="180" w:vertAnchor="text" w:horzAnchor="margin" w:tblpXSpec="center" w:tblpY="201"/>
        <w:tblW w:w="0" w:type="auto"/>
        <w:tblLook w:val="04A0" w:firstRow="1" w:lastRow="0" w:firstColumn="1" w:lastColumn="0" w:noHBand="0" w:noVBand="1"/>
      </w:tblPr>
      <w:tblGrid>
        <w:gridCol w:w="756"/>
        <w:gridCol w:w="4201"/>
        <w:gridCol w:w="1701"/>
      </w:tblGrid>
      <w:tr w:rsidR="00CC2E66" w:rsidRPr="00CC2E66" w14:paraId="0118EB5D" w14:textId="77777777" w:rsidTr="000D0A96">
        <w:trPr>
          <w:trHeight w:val="350"/>
        </w:trPr>
        <w:tc>
          <w:tcPr>
            <w:tcW w:w="756" w:type="dxa"/>
            <w:vAlign w:val="center"/>
          </w:tcPr>
          <w:p w14:paraId="6D39D6DC" w14:textId="77777777" w:rsidR="00212E3F" w:rsidRPr="00CC2E66" w:rsidRDefault="00212E3F" w:rsidP="000D1D0F">
            <w:pPr>
              <w:spacing w:before="120" w:line="360" w:lineRule="auto"/>
              <w:jc w:val="center"/>
              <w:rPr>
                <w:rFonts w:cs="Times New Roman"/>
                <w:b/>
                <w:spacing w:val="3"/>
                <w:sz w:val="26"/>
                <w:szCs w:val="26"/>
                <w:shd w:val="clear" w:color="auto" w:fill="FFFFFF"/>
              </w:rPr>
            </w:pPr>
            <w:r w:rsidRPr="00CC2E66">
              <w:rPr>
                <w:rFonts w:cs="Times New Roman"/>
                <w:b/>
                <w:spacing w:val="3"/>
                <w:sz w:val="26"/>
                <w:szCs w:val="26"/>
                <w:shd w:val="clear" w:color="auto" w:fill="FFFFFF"/>
              </w:rPr>
              <w:t>STT</w:t>
            </w:r>
          </w:p>
        </w:tc>
        <w:tc>
          <w:tcPr>
            <w:tcW w:w="4201" w:type="dxa"/>
            <w:vAlign w:val="center"/>
          </w:tcPr>
          <w:p w14:paraId="5EF4A08B" w14:textId="77777777" w:rsidR="00212E3F" w:rsidRPr="00CC2E66" w:rsidRDefault="00212E3F" w:rsidP="000D1D0F">
            <w:pPr>
              <w:spacing w:before="120" w:line="360" w:lineRule="auto"/>
              <w:jc w:val="center"/>
              <w:rPr>
                <w:rFonts w:cs="Times New Roman"/>
                <w:b/>
                <w:spacing w:val="3"/>
                <w:sz w:val="26"/>
                <w:szCs w:val="26"/>
                <w:shd w:val="clear" w:color="auto" w:fill="FFFFFF"/>
              </w:rPr>
            </w:pPr>
            <w:r w:rsidRPr="00CC2E66">
              <w:rPr>
                <w:rFonts w:cs="Times New Roman"/>
                <w:b/>
                <w:spacing w:val="3"/>
                <w:sz w:val="26"/>
                <w:szCs w:val="26"/>
                <w:shd w:val="clear" w:color="auto" w:fill="FFFFFF"/>
              </w:rPr>
              <w:t>Họ và tên</w:t>
            </w:r>
          </w:p>
        </w:tc>
        <w:tc>
          <w:tcPr>
            <w:tcW w:w="1701" w:type="dxa"/>
            <w:vAlign w:val="center"/>
          </w:tcPr>
          <w:p w14:paraId="69BFE09E" w14:textId="77777777" w:rsidR="00212E3F" w:rsidRPr="00CC2E66" w:rsidRDefault="00212E3F" w:rsidP="000D1D0F">
            <w:pPr>
              <w:spacing w:before="120" w:line="360" w:lineRule="auto"/>
              <w:jc w:val="center"/>
              <w:rPr>
                <w:rFonts w:cs="Times New Roman"/>
                <w:b/>
                <w:spacing w:val="3"/>
                <w:sz w:val="26"/>
                <w:szCs w:val="26"/>
                <w:shd w:val="clear" w:color="auto" w:fill="FFFFFF"/>
              </w:rPr>
            </w:pPr>
            <w:r w:rsidRPr="00CC2E66">
              <w:rPr>
                <w:rFonts w:cs="Times New Roman"/>
                <w:b/>
                <w:spacing w:val="3"/>
                <w:sz w:val="26"/>
                <w:szCs w:val="26"/>
                <w:shd w:val="clear" w:color="auto" w:fill="FFFFFF"/>
              </w:rPr>
              <w:t>MSSV</w:t>
            </w:r>
          </w:p>
        </w:tc>
      </w:tr>
      <w:tr w:rsidR="00CC2E66" w:rsidRPr="00CC2E66" w14:paraId="371A240E" w14:textId="77777777" w:rsidTr="000D0A96">
        <w:trPr>
          <w:trHeight w:val="359"/>
        </w:trPr>
        <w:tc>
          <w:tcPr>
            <w:tcW w:w="756" w:type="dxa"/>
            <w:vAlign w:val="center"/>
          </w:tcPr>
          <w:p w14:paraId="3409F9B8" w14:textId="77777777"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pacing w:val="3"/>
                <w:sz w:val="26"/>
                <w:szCs w:val="26"/>
                <w:shd w:val="clear" w:color="auto" w:fill="FFFFFF"/>
              </w:rPr>
              <w:t>1</w:t>
            </w:r>
          </w:p>
        </w:tc>
        <w:tc>
          <w:tcPr>
            <w:tcW w:w="4201" w:type="dxa"/>
            <w:vAlign w:val="center"/>
          </w:tcPr>
          <w:p w14:paraId="7DBDE4C1" w14:textId="0FB22C58" w:rsidR="00212E3F" w:rsidRPr="00CC2E66" w:rsidRDefault="00212E3F" w:rsidP="000D1D0F">
            <w:pPr>
              <w:spacing w:before="120" w:line="360" w:lineRule="auto"/>
              <w:jc w:val="both"/>
              <w:rPr>
                <w:rFonts w:cs="Times New Roman"/>
                <w:sz w:val="26"/>
                <w:szCs w:val="26"/>
                <w:lang w:val="vi-VN"/>
              </w:rPr>
            </w:pPr>
            <w:r w:rsidRPr="00CC2E66">
              <w:rPr>
                <w:rFonts w:cs="Times New Roman"/>
                <w:sz w:val="26"/>
                <w:szCs w:val="26"/>
                <w:shd w:val="clear" w:color="auto" w:fill="FFFFFF"/>
              </w:rPr>
              <w:t>Hồ Nguyễn Khánh An</w:t>
            </w:r>
          </w:p>
        </w:tc>
        <w:tc>
          <w:tcPr>
            <w:tcW w:w="1701" w:type="dxa"/>
            <w:vAlign w:val="center"/>
          </w:tcPr>
          <w:p w14:paraId="78FDAE71" w14:textId="5928AFBE"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z w:val="26"/>
                <w:szCs w:val="26"/>
                <w:shd w:val="clear" w:color="auto" w:fill="FFFFFF"/>
              </w:rPr>
              <w:t>21006271</w:t>
            </w:r>
          </w:p>
        </w:tc>
      </w:tr>
      <w:tr w:rsidR="00CC2E66" w:rsidRPr="00CC2E66" w14:paraId="1B88C591" w14:textId="77777777" w:rsidTr="000D0A96">
        <w:trPr>
          <w:trHeight w:val="369"/>
        </w:trPr>
        <w:tc>
          <w:tcPr>
            <w:tcW w:w="756" w:type="dxa"/>
            <w:vAlign w:val="center"/>
          </w:tcPr>
          <w:p w14:paraId="00E6026F" w14:textId="77777777"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pacing w:val="3"/>
                <w:sz w:val="26"/>
                <w:szCs w:val="26"/>
                <w:shd w:val="clear" w:color="auto" w:fill="FFFFFF"/>
              </w:rPr>
              <w:t>2</w:t>
            </w:r>
          </w:p>
        </w:tc>
        <w:tc>
          <w:tcPr>
            <w:tcW w:w="4201" w:type="dxa"/>
            <w:vAlign w:val="center"/>
          </w:tcPr>
          <w:p w14:paraId="12F80B88" w14:textId="604FEA42" w:rsidR="00212E3F" w:rsidRPr="00CC2E66" w:rsidRDefault="00212E3F" w:rsidP="000D1D0F">
            <w:pPr>
              <w:spacing w:before="120" w:line="360" w:lineRule="auto"/>
              <w:jc w:val="both"/>
              <w:rPr>
                <w:rFonts w:cs="Times New Roman"/>
                <w:spacing w:val="3"/>
                <w:sz w:val="26"/>
                <w:szCs w:val="26"/>
                <w:shd w:val="clear" w:color="auto" w:fill="FFFFFF"/>
                <w:lang w:val="vi-VN"/>
              </w:rPr>
            </w:pPr>
            <w:r w:rsidRPr="00CC2E66">
              <w:rPr>
                <w:rFonts w:cs="Times New Roman"/>
                <w:spacing w:val="3"/>
                <w:sz w:val="26"/>
                <w:szCs w:val="26"/>
                <w:shd w:val="clear" w:color="auto" w:fill="FFFFFF"/>
              </w:rPr>
              <w:t>Trương</w:t>
            </w:r>
            <w:r w:rsidRPr="00CC2E66">
              <w:rPr>
                <w:rFonts w:cs="Times New Roman"/>
                <w:spacing w:val="3"/>
                <w:sz w:val="26"/>
                <w:szCs w:val="26"/>
                <w:shd w:val="clear" w:color="auto" w:fill="FFFFFF"/>
                <w:lang w:val="vi-VN"/>
              </w:rPr>
              <w:t xml:space="preserve"> Tiểu Quyên</w:t>
            </w:r>
          </w:p>
        </w:tc>
        <w:tc>
          <w:tcPr>
            <w:tcW w:w="1701" w:type="dxa"/>
            <w:vAlign w:val="center"/>
          </w:tcPr>
          <w:p w14:paraId="50DF2484" w14:textId="013E41A0"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pacing w:val="3"/>
                <w:sz w:val="26"/>
                <w:szCs w:val="26"/>
                <w:shd w:val="clear" w:color="auto" w:fill="FFFFFF"/>
              </w:rPr>
              <w:t>21052511</w:t>
            </w:r>
          </w:p>
        </w:tc>
      </w:tr>
      <w:tr w:rsidR="00CC2E66" w:rsidRPr="00CC2E66" w14:paraId="7490557F" w14:textId="77777777" w:rsidTr="000D0A96">
        <w:trPr>
          <w:trHeight w:val="359"/>
        </w:trPr>
        <w:tc>
          <w:tcPr>
            <w:tcW w:w="756" w:type="dxa"/>
            <w:vAlign w:val="center"/>
          </w:tcPr>
          <w:p w14:paraId="69101328" w14:textId="77777777"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pacing w:val="3"/>
                <w:sz w:val="26"/>
                <w:szCs w:val="26"/>
                <w:shd w:val="clear" w:color="auto" w:fill="FFFFFF"/>
              </w:rPr>
              <w:t>3</w:t>
            </w:r>
          </w:p>
        </w:tc>
        <w:tc>
          <w:tcPr>
            <w:tcW w:w="4201" w:type="dxa"/>
            <w:vAlign w:val="center"/>
          </w:tcPr>
          <w:p w14:paraId="28BBCA50" w14:textId="21978108" w:rsidR="00212E3F" w:rsidRPr="00CC2E66" w:rsidRDefault="00212E3F" w:rsidP="000D1D0F">
            <w:pPr>
              <w:spacing w:before="120" w:line="360" w:lineRule="auto"/>
              <w:jc w:val="both"/>
              <w:rPr>
                <w:rFonts w:cs="Times New Roman"/>
                <w:sz w:val="26"/>
                <w:szCs w:val="26"/>
                <w:lang w:val="vi-VN"/>
              </w:rPr>
            </w:pPr>
            <w:r w:rsidRPr="00CC2E66">
              <w:rPr>
                <w:rFonts w:cs="Times New Roman"/>
                <w:sz w:val="26"/>
                <w:szCs w:val="26"/>
              </w:rPr>
              <w:t>Trần</w:t>
            </w:r>
            <w:r w:rsidRPr="00CC2E66">
              <w:rPr>
                <w:rFonts w:cs="Times New Roman"/>
                <w:sz w:val="26"/>
                <w:szCs w:val="26"/>
                <w:lang w:val="vi-VN"/>
              </w:rPr>
              <w:t xml:space="preserve"> Thị Hồng Sim</w:t>
            </w:r>
          </w:p>
        </w:tc>
        <w:tc>
          <w:tcPr>
            <w:tcW w:w="1701" w:type="dxa"/>
            <w:vAlign w:val="center"/>
          </w:tcPr>
          <w:p w14:paraId="474D1E4D" w14:textId="4FA1A9B9" w:rsidR="00212E3F" w:rsidRPr="00CC2E66" w:rsidRDefault="00212E3F" w:rsidP="000D1D0F">
            <w:pPr>
              <w:spacing w:before="120" w:line="360" w:lineRule="auto"/>
              <w:jc w:val="center"/>
              <w:rPr>
                <w:rFonts w:cs="Times New Roman"/>
                <w:spacing w:val="3"/>
                <w:sz w:val="26"/>
                <w:szCs w:val="26"/>
                <w:shd w:val="clear" w:color="auto" w:fill="FFFFFF"/>
              </w:rPr>
            </w:pPr>
            <w:r w:rsidRPr="00CC2E66">
              <w:rPr>
                <w:rFonts w:cs="Times New Roman"/>
                <w:sz w:val="26"/>
                <w:szCs w:val="26"/>
                <w:shd w:val="clear" w:color="auto" w:fill="FFFFFF"/>
              </w:rPr>
              <w:t>21063531</w:t>
            </w:r>
          </w:p>
        </w:tc>
      </w:tr>
    </w:tbl>
    <w:p w14:paraId="602CEE0F" w14:textId="77777777" w:rsidR="00212E3F" w:rsidRPr="00CC2E66" w:rsidRDefault="00212E3F" w:rsidP="000D1D0F">
      <w:pPr>
        <w:spacing w:before="120" w:after="0" w:line="360" w:lineRule="auto"/>
        <w:jc w:val="both"/>
        <w:rPr>
          <w:rFonts w:cs="Times New Roman"/>
          <w:bCs/>
          <w:sz w:val="30"/>
          <w:szCs w:val="30"/>
        </w:rPr>
      </w:pPr>
    </w:p>
    <w:p w14:paraId="36B59848" w14:textId="77777777" w:rsidR="00212E3F" w:rsidRPr="00CC2E66" w:rsidRDefault="00212E3F" w:rsidP="000D1D0F">
      <w:pPr>
        <w:spacing w:before="120" w:after="0" w:line="360" w:lineRule="auto"/>
        <w:jc w:val="both"/>
        <w:rPr>
          <w:rFonts w:cs="Times New Roman"/>
          <w:bCs/>
          <w:sz w:val="30"/>
          <w:szCs w:val="30"/>
          <w:lang w:val="vi-VN"/>
        </w:rPr>
      </w:pPr>
    </w:p>
    <w:p w14:paraId="6F9FCC08" w14:textId="77777777" w:rsidR="00212E3F" w:rsidRPr="00CC2E66" w:rsidRDefault="00212E3F" w:rsidP="000D1D0F">
      <w:pPr>
        <w:spacing w:before="120" w:after="0" w:line="360" w:lineRule="auto"/>
        <w:ind w:left="720"/>
        <w:jc w:val="both"/>
        <w:rPr>
          <w:rFonts w:cs="Times New Roman"/>
          <w:spacing w:val="3"/>
          <w:shd w:val="clear" w:color="auto" w:fill="FFFFFF"/>
        </w:rPr>
      </w:pPr>
    </w:p>
    <w:p w14:paraId="606352DA" w14:textId="77777777" w:rsidR="00212E3F" w:rsidRPr="00CC2E66" w:rsidRDefault="00212E3F" w:rsidP="000D1D0F">
      <w:pPr>
        <w:spacing w:before="120" w:after="0" w:line="360" w:lineRule="auto"/>
        <w:jc w:val="both"/>
        <w:rPr>
          <w:rFonts w:cs="Times New Roman"/>
          <w:bCs/>
          <w:sz w:val="30"/>
          <w:szCs w:val="30"/>
          <w:lang w:val="vi-VN"/>
        </w:rPr>
      </w:pPr>
    </w:p>
    <w:p w14:paraId="77E429B2" w14:textId="77777777" w:rsidR="00500770" w:rsidRPr="00CC2E66" w:rsidRDefault="00500770" w:rsidP="000D1D0F">
      <w:pPr>
        <w:spacing w:before="120" w:after="0" w:line="360" w:lineRule="auto"/>
        <w:rPr>
          <w:rFonts w:cs="Times New Roman"/>
          <w:b/>
          <w:i/>
          <w:sz w:val="28"/>
          <w:szCs w:val="28"/>
          <w:lang w:val="vi-VN"/>
        </w:rPr>
      </w:pPr>
    </w:p>
    <w:p w14:paraId="6B4090D1" w14:textId="6CF013EF" w:rsidR="004B1729" w:rsidRPr="00CC2E66" w:rsidRDefault="00581F5F" w:rsidP="000D1D0F">
      <w:pPr>
        <w:spacing w:before="120" w:after="0" w:line="360" w:lineRule="auto"/>
        <w:jc w:val="center"/>
        <w:rPr>
          <w:rFonts w:cs="Times New Roman"/>
          <w:b/>
          <w:i/>
          <w:sz w:val="28"/>
          <w:szCs w:val="28"/>
          <w:lang w:val="vi-VN"/>
        </w:rPr>
      </w:pPr>
      <w:r w:rsidRPr="00CC2E66">
        <w:rPr>
          <w:rFonts w:cs="Times New Roman"/>
          <w:b/>
          <w:i/>
          <w:sz w:val="28"/>
          <w:szCs w:val="28"/>
        </w:rPr>
        <w:t>Thành</w:t>
      </w:r>
      <w:r w:rsidRPr="00CC2E66">
        <w:rPr>
          <w:rFonts w:cs="Times New Roman"/>
          <w:b/>
          <w:i/>
          <w:sz w:val="28"/>
          <w:szCs w:val="28"/>
          <w:lang w:val="vi-VN"/>
        </w:rPr>
        <w:t xml:space="preserve"> phố Hồ Chí Minh</w:t>
      </w:r>
      <w:r w:rsidR="00212E3F" w:rsidRPr="00CC2E66">
        <w:rPr>
          <w:rFonts w:cs="Times New Roman"/>
          <w:b/>
          <w:i/>
          <w:sz w:val="28"/>
          <w:szCs w:val="28"/>
        </w:rPr>
        <w:t>, ngày</w:t>
      </w:r>
      <w:r w:rsidR="00212E3F" w:rsidRPr="00CC2E66">
        <w:rPr>
          <w:rFonts w:cs="Times New Roman"/>
          <w:b/>
          <w:i/>
          <w:sz w:val="28"/>
          <w:szCs w:val="28"/>
          <w:lang w:val="vi-VN"/>
        </w:rPr>
        <w:t xml:space="preserve"> </w:t>
      </w:r>
      <w:r w:rsidR="00212E3F" w:rsidRPr="00CC2E66">
        <w:rPr>
          <w:rFonts w:cs="Times New Roman"/>
          <w:b/>
          <w:i/>
          <w:sz w:val="28"/>
          <w:szCs w:val="28"/>
        </w:rPr>
        <w:t xml:space="preserve">28 tháng </w:t>
      </w:r>
      <w:r w:rsidR="00293C65" w:rsidRPr="00CC2E66">
        <w:rPr>
          <w:rFonts w:cs="Times New Roman"/>
          <w:b/>
          <w:i/>
          <w:sz w:val="28"/>
          <w:szCs w:val="28"/>
        </w:rPr>
        <w:t>04</w:t>
      </w:r>
      <w:r w:rsidR="00212E3F" w:rsidRPr="00CC2E66">
        <w:rPr>
          <w:rFonts w:cs="Times New Roman"/>
          <w:b/>
          <w:i/>
          <w:sz w:val="28"/>
          <w:szCs w:val="28"/>
        </w:rPr>
        <w:t xml:space="preserve"> năm</w:t>
      </w:r>
      <w:r w:rsidR="00212E3F" w:rsidRPr="00CC2E66">
        <w:rPr>
          <w:rFonts w:cs="Times New Roman"/>
          <w:b/>
          <w:i/>
          <w:sz w:val="28"/>
          <w:szCs w:val="28"/>
          <w:lang w:val="vi-VN"/>
        </w:rPr>
        <w:t xml:space="preserve"> 2024</w:t>
      </w:r>
    </w:p>
    <w:p w14:paraId="2386965B" w14:textId="77777777" w:rsidR="009F3057" w:rsidRDefault="009F3057">
      <w:pPr>
        <w:rPr>
          <w:rFonts w:cs="Times New Roman"/>
          <w:b/>
          <w:iCs/>
          <w:sz w:val="32"/>
          <w:szCs w:val="32"/>
          <w:lang w:val="vi-VN"/>
        </w:rPr>
      </w:pPr>
      <w:r>
        <w:rPr>
          <w:rFonts w:cs="Times New Roman"/>
          <w:b/>
          <w:iCs/>
          <w:sz w:val="32"/>
          <w:szCs w:val="32"/>
          <w:lang w:val="vi-VN"/>
        </w:rPr>
        <w:br w:type="page"/>
      </w:r>
    </w:p>
    <w:p w14:paraId="75AD3F42" w14:textId="305AB961" w:rsidR="001963E8" w:rsidRPr="00CC2E66" w:rsidRDefault="009B13C2" w:rsidP="000D1D0F">
      <w:pPr>
        <w:spacing w:before="120" w:after="0" w:line="360" w:lineRule="auto"/>
        <w:jc w:val="center"/>
        <w:rPr>
          <w:rFonts w:cs="Times New Roman"/>
          <w:b/>
          <w:iCs/>
          <w:sz w:val="32"/>
          <w:szCs w:val="32"/>
          <w:lang w:val="vi-VN"/>
        </w:rPr>
      </w:pPr>
      <w:r w:rsidRPr="00CC2E66">
        <w:rPr>
          <w:rFonts w:cs="Times New Roman"/>
          <w:b/>
          <w:iCs/>
          <w:sz w:val="32"/>
          <w:szCs w:val="32"/>
          <w:lang w:val="vi-VN"/>
        </w:rPr>
        <w:lastRenderedPageBreak/>
        <w:t>NHẬN XÉT</w:t>
      </w:r>
    </w:p>
    <w:p w14:paraId="0A9513FE" w14:textId="4C49C490" w:rsidR="00163397" w:rsidRPr="00CC2E66" w:rsidRDefault="00A466D5" w:rsidP="000D1D0F">
      <w:pPr>
        <w:spacing w:before="120" w:after="0" w:line="360" w:lineRule="auto"/>
        <w:jc w:val="both"/>
        <w:rPr>
          <w:rFonts w:cs="Times New Roman"/>
          <w:bCs/>
          <w:iCs/>
          <w:sz w:val="26"/>
          <w:szCs w:val="26"/>
          <w:lang w:val="vi-VN"/>
        </w:rPr>
      </w:pPr>
      <w:r w:rsidRPr="00CC2E66">
        <w:rPr>
          <w:rFonts w:cs="Times New Roman"/>
          <w:bCs/>
          <w:iCs/>
          <w:sz w:val="26"/>
          <w:szCs w:val="26"/>
          <w:lang w:val="vi-VN"/>
        </w:rPr>
        <w:t>.................................................................................................................................................................................................................................................................................................................................................................................................................................................................................................................................................................................................................................................................................................................................................................................................................................................................................................................................................................................................................................................................................................</w:t>
      </w:r>
      <w:r w:rsidR="00213DA5" w:rsidRPr="00CC2E66">
        <w:rPr>
          <w:rFonts w:cs="Times New Roman"/>
          <w:bCs/>
          <w:iCs/>
          <w:sz w:val="26"/>
          <w:szCs w:val="26"/>
          <w:lang w:val="vi-VN"/>
        </w:rPr>
        <w:t>..............................................................................................................................................................................................................................................................................................................................................................................................................................................................................................................................................................................................................................................................................................................................................................................................................................................................................................................................................................................................................................................................................................................................................................................................................................................................................................................................................................................................................................................................................................................................................................................................................................................................................................................................................................................................................................................................................................................................................................................................................................................................................................................................................................................................................................................................................................................................................................................................................................................................................................................................................................................................................................................................................................................................................................................................................................................................................................................................................................................................................................................................................................</w:t>
      </w:r>
    </w:p>
    <w:p w14:paraId="10A9E6CA" w14:textId="77777777" w:rsidR="00163397" w:rsidRPr="00CC2E66" w:rsidRDefault="00163397" w:rsidP="000D1D0F">
      <w:pPr>
        <w:spacing w:before="120" w:after="0" w:line="360" w:lineRule="auto"/>
        <w:jc w:val="center"/>
        <w:rPr>
          <w:b/>
          <w:bCs/>
          <w:lang w:val="vi-VN"/>
        </w:rPr>
      </w:pPr>
      <w:r w:rsidRPr="00CC2E66">
        <w:rPr>
          <w:bCs/>
          <w:iCs/>
          <w:szCs w:val="24"/>
          <w:lang w:val="vi-VN"/>
        </w:rPr>
        <w:br w:type="page"/>
      </w:r>
      <w:bookmarkStart w:id="1" w:name="_Toc151722161"/>
      <w:bookmarkStart w:id="2" w:name="_Toc152022347"/>
      <w:r w:rsidRPr="00CC2E66">
        <w:rPr>
          <w:b/>
          <w:bCs/>
          <w:sz w:val="32"/>
          <w:szCs w:val="28"/>
        </w:rPr>
        <w:lastRenderedPageBreak/>
        <w:t>LỜI</w:t>
      </w:r>
      <w:r w:rsidRPr="00CC2E66">
        <w:rPr>
          <w:b/>
          <w:bCs/>
          <w:sz w:val="32"/>
          <w:szCs w:val="28"/>
          <w:lang w:val="vi-VN"/>
        </w:rPr>
        <w:t xml:space="preserve"> CAM ĐOAN</w:t>
      </w:r>
      <w:bookmarkEnd w:id="1"/>
      <w:bookmarkEnd w:id="2"/>
    </w:p>
    <w:p w14:paraId="1D712B17" w14:textId="15038D16" w:rsidR="00295578" w:rsidRPr="00CC2E66" w:rsidRDefault="00163397" w:rsidP="000D1D0F">
      <w:pPr>
        <w:spacing w:before="120" w:after="0" w:line="360" w:lineRule="auto"/>
        <w:ind w:firstLine="567"/>
        <w:jc w:val="both"/>
        <w:rPr>
          <w:b/>
          <w:sz w:val="26"/>
          <w:szCs w:val="26"/>
          <w:lang w:val="vi-VN"/>
        </w:rPr>
      </w:pPr>
      <w:bookmarkStart w:id="3" w:name="_Toc151720684"/>
      <w:bookmarkStart w:id="4" w:name="_Toc151722162"/>
      <w:bookmarkStart w:id="5" w:name="_Toc152022348"/>
      <w:bookmarkStart w:id="6" w:name="_Toc162034784"/>
      <w:bookmarkStart w:id="7" w:name="_Toc164006156"/>
      <w:r w:rsidRPr="00CC2E66">
        <w:rPr>
          <w:sz w:val="26"/>
          <w:szCs w:val="26"/>
          <w:lang w:val="vi-VN"/>
        </w:rPr>
        <w:t>Chúng tôi xin khẳng định rằng đề tài “</w:t>
      </w:r>
      <w:r w:rsidR="004F1471" w:rsidRPr="00CC2E66">
        <w:rPr>
          <w:sz w:val="26"/>
          <w:szCs w:val="26"/>
          <w:lang w:val="vi-VN"/>
        </w:rPr>
        <w:t xml:space="preserve">Thiết kế </w:t>
      </w:r>
      <w:r w:rsidR="00930926">
        <w:rPr>
          <w:sz w:val="26"/>
          <w:szCs w:val="26"/>
          <w:lang w:val="vi-VN"/>
        </w:rPr>
        <w:t xml:space="preserve">trang web </w:t>
      </w:r>
      <w:r w:rsidR="004F1471" w:rsidRPr="00CC2E66">
        <w:rPr>
          <w:sz w:val="26"/>
          <w:szCs w:val="26"/>
          <w:lang w:val="vi-VN"/>
        </w:rPr>
        <w:t>tổ chức event</w:t>
      </w:r>
      <w:r w:rsidRPr="00CC2E66">
        <w:rPr>
          <w:sz w:val="26"/>
          <w:szCs w:val="26"/>
          <w:lang w:val="vi-VN"/>
        </w:rPr>
        <w:t xml:space="preserve">” là kết quả của một quá trình học tập và nghiên cứu nghiêm túc, độc lập dưới sự hướng dẫn của </w:t>
      </w:r>
      <w:r w:rsidR="004F1471" w:rsidRPr="00CC2E66">
        <w:rPr>
          <w:sz w:val="26"/>
          <w:szCs w:val="26"/>
          <w:lang w:val="vi-VN"/>
        </w:rPr>
        <w:t>Cô Nguyễn Thị Hoài</w:t>
      </w:r>
      <w:r w:rsidRPr="00CC2E66">
        <w:rPr>
          <w:sz w:val="26"/>
          <w:szCs w:val="26"/>
          <w:lang w:val="vi-VN"/>
        </w:rPr>
        <w:t xml:space="preserve">. Tất cả nội dung trong bài </w:t>
      </w:r>
      <w:r w:rsidR="00D00170">
        <w:rPr>
          <w:sz w:val="26"/>
          <w:szCs w:val="26"/>
          <w:lang w:val="vi-VN"/>
        </w:rPr>
        <w:t xml:space="preserve">báo cáo </w:t>
      </w:r>
      <w:r w:rsidRPr="00CC2E66">
        <w:rPr>
          <w:sz w:val="26"/>
          <w:szCs w:val="26"/>
          <w:lang w:val="vi-VN"/>
        </w:rPr>
        <w:t xml:space="preserve">là thành quả của công sức sáng tạo của các thành viên trong nhóm. Đây là sản phẩm do chính chúng tôi đạt được sau quãng thời gian học tập tại trường. Trong trường hợp có bất kỳ vướng mắc hay vấn đề nào phát sinh, chúng tôi xin chịu trách nhiệm trước hội đồng kỷ luật của khoa và nhà </w:t>
      </w:r>
      <w:bookmarkEnd w:id="3"/>
      <w:bookmarkEnd w:id="4"/>
      <w:bookmarkEnd w:id="5"/>
      <w:r w:rsidR="007A6258" w:rsidRPr="00CC2E66">
        <w:rPr>
          <w:sz w:val="26"/>
          <w:szCs w:val="26"/>
          <w:lang w:val="vi-VN"/>
        </w:rPr>
        <w:t>trường.</w:t>
      </w:r>
      <w:bookmarkEnd w:id="6"/>
      <w:bookmarkEnd w:id="7"/>
    </w:p>
    <w:p w14:paraId="5745673E" w14:textId="77777777" w:rsidR="00295578" w:rsidRPr="00CC2E66" w:rsidRDefault="00295578" w:rsidP="000D1D0F">
      <w:pPr>
        <w:spacing w:before="120" w:after="0" w:line="360" w:lineRule="auto"/>
        <w:rPr>
          <w:rFonts w:eastAsiaTheme="majorEastAsia" w:cs="Times New Roman"/>
          <w:bCs/>
          <w:kern w:val="0"/>
          <w:sz w:val="26"/>
          <w:szCs w:val="26"/>
          <w:lang w:val="vi-VN"/>
          <w14:ligatures w14:val="none"/>
        </w:rPr>
      </w:pPr>
      <w:r w:rsidRPr="00CC2E66">
        <w:rPr>
          <w:rFonts w:cs="Times New Roman"/>
          <w:b/>
          <w:bCs/>
          <w:sz w:val="26"/>
          <w:szCs w:val="26"/>
          <w:lang w:val="vi-VN"/>
        </w:rPr>
        <w:br w:type="page"/>
      </w:r>
    </w:p>
    <w:p w14:paraId="60BA153B" w14:textId="77777777" w:rsidR="00295578" w:rsidRPr="00CC2E66" w:rsidRDefault="00295578" w:rsidP="000D1D0F">
      <w:pPr>
        <w:spacing w:before="120" w:after="0" w:line="360" w:lineRule="auto"/>
        <w:jc w:val="center"/>
        <w:rPr>
          <w:b/>
          <w:bCs/>
          <w:sz w:val="32"/>
          <w:szCs w:val="28"/>
        </w:rPr>
      </w:pPr>
      <w:r w:rsidRPr="00CC2E66">
        <w:rPr>
          <w:b/>
          <w:bCs/>
          <w:sz w:val="32"/>
          <w:szCs w:val="28"/>
        </w:rPr>
        <w:lastRenderedPageBreak/>
        <w:t>LỜI CẢM ƠN</w:t>
      </w:r>
    </w:p>
    <w:p w14:paraId="081C2B82" w14:textId="10654CBE" w:rsidR="009E66D7" w:rsidRPr="00CC2E66" w:rsidRDefault="00BC4CEA" w:rsidP="000D1D0F">
      <w:pPr>
        <w:spacing w:before="120" w:after="0" w:line="360" w:lineRule="auto"/>
        <w:ind w:firstLine="567"/>
        <w:jc w:val="both"/>
        <w:rPr>
          <w:rFonts w:cs="Times New Roman"/>
          <w:sz w:val="26"/>
          <w:szCs w:val="26"/>
          <w:shd w:val="clear" w:color="auto" w:fill="FFFFFF"/>
        </w:rPr>
      </w:pPr>
      <w:r w:rsidRPr="00CC2E66">
        <w:rPr>
          <w:rFonts w:cs="Times New Roman"/>
          <w:sz w:val="26"/>
          <w:szCs w:val="26"/>
          <w:shd w:val="clear" w:color="auto" w:fill="FFFFFF"/>
        </w:rPr>
        <w:t>Chúng</w:t>
      </w:r>
      <w:r w:rsidRPr="00CC2E66">
        <w:rPr>
          <w:rFonts w:cs="Times New Roman"/>
          <w:sz w:val="26"/>
          <w:szCs w:val="26"/>
          <w:shd w:val="clear" w:color="auto" w:fill="FFFFFF"/>
          <w:lang w:val="vi-VN"/>
        </w:rPr>
        <w:t xml:space="preserve"> tôi </w:t>
      </w:r>
      <w:r w:rsidRPr="00CC2E66">
        <w:rPr>
          <w:rFonts w:cs="Times New Roman"/>
          <w:sz w:val="26"/>
          <w:szCs w:val="26"/>
          <w:shd w:val="clear" w:color="auto" w:fill="FFFFFF"/>
        </w:rPr>
        <w:t>xin gửi lời cảm ơn chân thành nhất đến Cô</w:t>
      </w:r>
      <w:r w:rsidRPr="00CC2E66">
        <w:rPr>
          <w:rFonts w:cs="Times New Roman"/>
          <w:sz w:val="26"/>
          <w:szCs w:val="26"/>
          <w:shd w:val="clear" w:color="auto" w:fill="FFFFFF"/>
          <w:lang w:val="vi-VN"/>
        </w:rPr>
        <w:t xml:space="preserve"> Nguyễn Thị Hoài </w:t>
      </w:r>
      <w:r w:rsidRPr="00CC2E66">
        <w:rPr>
          <w:rFonts w:cs="Times New Roman"/>
          <w:sz w:val="26"/>
          <w:szCs w:val="26"/>
          <w:shd w:val="clear" w:color="auto" w:fill="FFFFFF"/>
        </w:rPr>
        <w:t xml:space="preserve">- Giảng viên hướng dẫn môn </w:t>
      </w:r>
      <w:r w:rsidRPr="00CC2E66">
        <w:rPr>
          <w:rStyle w:val="Strong"/>
          <w:rFonts w:cs="Times New Roman"/>
          <w:b w:val="0"/>
          <w:bCs w:val="0"/>
          <w:sz w:val="26"/>
          <w:szCs w:val="26"/>
          <w:shd w:val="clear" w:color="auto" w:fill="FFFFFF"/>
        </w:rPr>
        <w:t>Lập</w:t>
      </w:r>
      <w:r w:rsidRPr="00CC2E66">
        <w:rPr>
          <w:rStyle w:val="Strong"/>
          <w:rFonts w:cs="Times New Roman"/>
          <w:b w:val="0"/>
          <w:bCs w:val="0"/>
          <w:sz w:val="26"/>
          <w:szCs w:val="26"/>
          <w:shd w:val="clear" w:color="auto" w:fill="FFFFFF"/>
          <w:lang w:val="vi-VN"/>
        </w:rPr>
        <w:t xml:space="preserve"> trình web</w:t>
      </w:r>
      <w:r w:rsidRPr="00CC2E66">
        <w:rPr>
          <w:rStyle w:val="Strong"/>
          <w:rFonts w:cs="Times New Roman"/>
          <w:sz w:val="26"/>
          <w:szCs w:val="26"/>
          <w:shd w:val="clear" w:color="auto" w:fill="FFFFFF"/>
          <w:lang w:val="vi-VN"/>
        </w:rPr>
        <w:t xml:space="preserve"> </w:t>
      </w:r>
      <w:r w:rsidRPr="00CC2E66">
        <w:rPr>
          <w:rFonts w:cs="Times New Roman"/>
          <w:sz w:val="26"/>
          <w:szCs w:val="26"/>
          <w:shd w:val="clear" w:color="auto" w:fill="FFFFFF"/>
        </w:rPr>
        <w:t>đã tận tình hướng dẫn và giúp đỡ chúng</w:t>
      </w:r>
      <w:r w:rsidRPr="00CC2E66">
        <w:rPr>
          <w:rFonts w:cs="Times New Roman"/>
          <w:sz w:val="26"/>
          <w:szCs w:val="26"/>
          <w:shd w:val="clear" w:color="auto" w:fill="FFFFFF"/>
          <w:lang w:val="vi-VN"/>
        </w:rPr>
        <w:t xml:space="preserve"> tôi</w:t>
      </w:r>
      <w:r w:rsidRPr="00CC2E66">
        <w:rPr>
          <w:rFonts w:cs="Times New Roman"/>
          <w:sz w:val="26"/>
          <w:szCs w:val="26"/>
          <w:shd w:val="clear" w:color="auto" w:fill="FFFFFF"/>
        </w:rPr>
        <w:t xml:space="preserve"> trong suốt quá trình thực hiện </w:t>
      </w:r>
      <w:r w:rsidR="00D00170">
        <w:rPr>
          <w:rFonts w:cs="Times New Roman"/>
          <w:sz w:val="26"/>
          <w:szCs w:val="26"/>
          <w:shd w:val="clear" w:color="auto" w:fill="FFFFFF"/>
        </w:rPr>
        <w:t>bài</w:t>
      </w:r>
      <w:r w:rsidR="00D00170">
        <w:rPr>
          <w:rFonts w:cs="Times New Roman"/>
          <w:sz w:val="26"/>
          <w:szCs w:val="26"/>
          <w:shd w:val="clear" w:color="auto" w:fill="FFFFFF"/>
          <w:lang w:val="vi-VN"/>
        </w:rPr>
        <w:t xml:space="preserve"> báo cáo </w:t>
      </w:r>
      <w:r w:rsidRPr="00CC2E66">
        <w:rPr>
          <w:rFonts w:cs="Times New Roman"/>
          <w:sz w:val="26"/>
          <w:szCs w:val="26"/>
          <w:shd w:val="clear" w:color="auto" w:fill="FFFFFF"/>
        </w:rPr>
        <w:t>này</w:t>
      </w:r>
      <w:r w:rsidRPr="00CC2E66">
        <w:rPr>
          <w:rFonts w:cs="Times New Roman"/>
          <w:sz w:val="26"/>
          <w:szCs w:val="26"/>
          <w:shd w:val="clear" w:color="auto" w:fill="FFFFFF"/>
          <w:lang w:val="vi-VN"/>
        </w:rPr>
        <w:t>. X</w:t>
      </w:r>
      <w:r w:rsidRPr="00CC2E66">
        <w:rPr>
          <w:rFonts w:cs="Times New Roman"/>
          <w:sz w:val="26"/>
          <w:szCs w:val="26"/>
          <w:shd w:val="clear" w:color="auto" w:fill="FFFFFF"/>
        </w:rPr>
        <w:t>in cảm ơn nhà trường đã tạo điều kiện cho chúng</w:t>
      </w:r>
      <w:r w:rsidRPr="00CC2E66">
        <w:rPr>
          <w:rFonts w:cs="Times New Roman"/>
          <w:sz w:val="26"/>
          <w:szCs w:val="26"/>
          <w:shd w:val="clear" w:color="auto" w:fill="FFFFFF"/>
          <w:lang w:val="vi-VN"/>
        </w:rPr>
        <w:t xml:space="preserve"> tôi</w:t>
      </w:r>
      <w:r w:rsidRPr="00CC2E66">
        <w:rPr>
          <w:rFonts w:cs="Times New Roman"/>
          <w:sz w:val="26"/>
          <w:szCs w:val="26"/>
          <w:shd w:val="clear" w:color="auto" w:fill="FFFFFF"/>
        </w:rPr>
        <w:t xml:space="preserve"> được học tập và nghiên cứu trong môi trường tốt nhất.</w:t>
      </w:r>
    </w:p>
    <w:p w14:paraId="5E95BF61" w14:textId="77777777" w:rsidR="009E66D7" w:rsidRPr="00CC2E66" w:rsidRDefault="009E66D7" w:rsidP="000D1D0F">
      <w:pPr>
        <w:spacing w:before="120" w:after="0" w:line="360" w:lineRule="auto"/>
        <w:rPr>
          <w:rFonts w:cs="Times New Roman"/>
          <w:sz w:val="26"/>
          <w:szCs w:val="26"/>
          <w:shd w:val="clear" w:color="auto" w:fill="FFFFFF"/>
        </w:rPr>
      </w:pPr>
      <w:r w:rsidRPr="00CC2E66">
        <w:rPr>
          <w:rFonts w:cs="Times New Roman"/>
          <w:sz w:val="26"/>
          <w:szCs w:val="26"/>
          <w:shd w:val="clear" w:color="auto" w:fill="FFFFFF"/>
        </w:rPr>
        <w:br w:type="page"/>
      </w:r>
    </w:p>
    <w:p w14:paraId="15F8EFFE" w14:textId="0E261798" w:rsidR="00010367" w:rsidRPr="00CC2E66" w:rsidRDefault="007168F7" w:rsidP="000D1D0F">
      <w:pPr>
        <w:spacing w:before="120" w:after="0" w:line="360" w:lineRule="auto"/>
        <w:jc w:val="center"/>
        <w:rPr>
          <w:rFonts w:cs="Times New Roman"/>
          <w:b/>
          <w:bCs/>
          <w:sz w:val="32"/>
          <w:szCs w:val="32"/>
          <w:lang w:val="vi-VN"/>
        </w:rPr>
      </w:pPr>
      <w:r w:rsidRPr="00CC2E66">
        <w:rPr>
          <w:rFonts w:cs="Times New Roman"/>
          <w:b/>
          <w:bCs/>
          <w:sz w:val="32"/>
          <w:szCs w:val="32"/>
          <w:lang w:val="vi-VN"/>
        </w:rPr>
        <w:lastRenderedPageBreak/>
        <w:t>BẢNG ĐÁNH GIÁ THÀNH VIÊN</w:t>
      </w:r>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689"/>
        <w:gridCol w:w="1275"/>
        <w:gridCol w:w="3261"/>
        <w:gridCol w:w="1275"/>
        <w:gridCol w:w="1134"/>
      </w:tblGrid>
      <w:tr w:rsidR="00B14099" w:rsidRPr="00CC2E66" w14:paraId="02CFE3A9" w14:textId="67EE4D04" w:rsidTr="00306248">
        <w:trPr>
          <w:jc w:val="center"/>
        </w:trPr>
        <w:tc>
          <w:tcPr>
            <w:tcW w:w="567" w:type="dxa"/>
          </w:tcPr>
          <w:p w14:paraId="60CDBF17" w14:textId="77777777" w:rsidR="00B14099" w:rsidRPr="00CC2E66" w:rsidRDefault="00B14099" w:rsidP="00B14099">
            <w:pPr>
              <w:tabs>
                <w:tab w:val="center" w:pos="7513"/>
              </w:tabs>
              <w:spacing w:before="120" w:after="0" w:line="360" w:lineRule="auto"/>
              <w:jc w:val="center"/>
              <w:rPr>
                <w:b/>
                <w:sz w:val="26"/>
                <w:szCs w:val="26"/>
              </w:rPr>
            </w:pPr>
            <w:r w:rsidRPr="00CC2E66">
              <w:rPr>
                <w:b/>
                <w:sz w:val="26"/>
                <w:szCs w:val="26"/>
              </w:rPr>
              <w:t>TT</w:t>
            </w:r>
          </w:p>
        </w:tc>
        <w:tc>
          <w:tcPr>
            <w:tcW w:w="2689" w:type="dxa"/>
          </w:tcPr>
          <w:p w14:paraId="5028B869" w14:textId="77777777" w:rsidR="00B14099" w:rsidRPr="00CC2E66" w:rsidRDefault="00B14099" w:rsidP="00B14099">
            <w:pPr>
              <w:tabs>
                <w:tab w:val="center" w:pos="7513"/>
              </w:tabs>
              <w:spacing w:before="120" w:after="0" w:line="360" w:lineRule="auto"/>
              <w:jc w:val="center"/>
              <w:rPr>
                <w:b/>
                <w:sz w:val="26"/>
                <w:szCs w:val="26"/>
              </w:rPr>
            </w:pPr>
            <w:r w:rsidRPr="00CC2E66">
              <w:rPr>
                <w:b/>
                <w:sz w:val="26"/>
                <w:szCs w:val="26"/>
              </w:rPr>
              <w:t>Họ và Tên</w:t>
            </w:r>
          </w:p>
        </w:tc>
        <w:tc>
          <w:tcPr>
            <w:tcW w:w="1275" w:type="dxa"/>
            <w:vAlign w:val="center"/>
          </w:tcPr>
          <w:p w14:paraId="27F8A9CC" w14:textId="286C0EEC" w:rsidR="00B14099" w:rsidRDefault="00B14099" w:rsidP="00B14099">
            <w:pPr>
              <w:tabs>
                <w:tab w:val="center" w:pos="7513"/>
              </w:tabs>
              <w:spacing w:before="120" w:after="0" w:line="360" w:lineRule="auto"/>
              <w:jc w:val="center"/>
              <w:rPr>
                <w:b/>
                <w:sz w:val="26"/>
                <w:szCs w:val="26"/>
              </w:rPr>
            </w:pPr>
            <w:r w:rsidRPr="00CC2E66">
              <w:rPr>
                <w:rFonts w:cs="Times New Roman"/>
                <w:b/>
                <w:spacing w:val="3"/>
                <w:sz w:val="26"/>
                <w:szCs w:val="26"/>
                <w:shd w:val="clear" w:color="auto" w:fill="FFFFFF"/>
              </w:rPr>
              <w:t>MSSV</w:t>
            </w:r>
          </w:p>
        </w:tc>
        <w:tc>
          <w:tcPr>
            <w:tcW w:w="3261" w:type="dxa"/>
          </w:tcPr>
          <w:p w14:paraId="35EAFFB3" w14:textId="31CCDD70" w:rsidR="00B14099" w:rsidRPr="00CC2E66" w:rsidRDefault="00B14099" w:rsidP="00B14099">
            <w:pPr>
              <w:tabs>
                <w:tab w:val="center" w:pos="7513"/>
              </w:tabs>
              <w:spacing w:before="120" w:after="0" w:line="360" w:lineRule="auto"/>
              <w:jc w:val="center"/>
              <w:rPr>
                <w:b/>
                <w:sz w:val="26"/>
                <w:szCs w:val="26"/>
                <w:lang w:val="vi-VN"/>
              </w:rPr>
            </w:pPr>
            <w:r w:rsidRPr="00CC2E66">
              <w:rPr>
                <w:b/>
                <w:sz w:val="26"/>
                <w:szCs w:val="26"/>
              </w:rPr>
              <w:t>Công</w:t>
            </w:r>
            <w:r w:rsidRPr="00CC2E66">
              <w:rPr>
                <w:b/>
                <w:sz w:val="26"/>
                <w:szCs w:val="26"/>
                <w:lang w:val="vi-VN"/>
              </w:rPr>
              <w:t xml:space="preserve"> việc </w:t>
            </w:r>
          </w:p>
          <w:p w14:paraId="7B40E5AE" w14:textId="3F3D8383" w:rsidR="00B14099" w:rsidRPr="00CC2E66" w:rsidRDefault="00B14099" w:rsidP="00B14099">
            <w:pPr>
              <w:tabs>
                <w:tab w:val="center" w:pos="7513"/>
              </w:tabs>
              <w:spacing w:before="120" w:after="0" w:line="360" w:lineRule="auto"/>
              <w:jc w:val="center"/>
              <w:rPr>
                <w:b/>
                <w:sz w:val="26"/>
                <w:szCs w:val="26"/>
                <w:lang w:val="vi-VN"/>
              </w:rPr>
            </w:pPr>
            <w:r w:rsidRPr="00CC2E66">
              <w:rPr>
                <w:b/>
                <w:sz w:val="26"/>
                <w:szCs w:val="26"/>
                <w:lang w:val="vi-VN"/>
              </w:rPr>
              <w:t>được phân công</w:t>
            </w:r>
          </w:p>
        </w:tc>
        <w:tc>
          <w:tcPr>
            <w:tcW w:w="1275" w:type="dxa"/>
          </w:tcPr>
          <w:p w14:paraId="03B84085" w14:textId="77777777" w:rsidR="00B14099" w:rsidRPr="00CC2E66" w:rsidRDefault="00B14099" w:rsidP="00B14099">
            <w:pPr>
              <w:tabs>
                <w:tab w:val="center" w:pos="7513"/>
              </w:tabs>
              <w:spacing w:before="120" w:after="0" w:line="360" w:lineRule="auto"/>
              <w:jc w:val="center"/>
              <w:rPr>
                <w:b/>
                <w:sz w:val="26"/>
                <w:szCs w:val="26"/>
              </w:rPr>
            </w:pPr>
            <w:r w:rsidRPr="00CC2E66">
              <w:rPr>
                <w:b/>
                <w:sz w:val="26"/>
                <w:szCs w:val="26"/>
              </w:rPr>
              <w:t>Mức độ</w:t>
            </w:r>
          </w:p>
          <w:p w14:paraId="4E8FEEFB" w14:textId="77777777" w:rsidR="00B14099" w:rsidRPr="00CC2E66" w:rsidRDefault="00B14099" w:rsidP="00B14099">
            <w:pPr>
              <w:tabs>
                <w:tab w:val="center" w:pos="7513"/>
              </w:tabs>
              <w:spacing w:before="120" w:after="0" w:line="360" w:lineRule="auto"/>
              <w:jc w:val="center"/>
              <w:rPr>
                <w:b/>
                <w:sz w:val="26"/>
                <w:szCs w:val="26"/>
              </w:rPr>
            </w:pPr>
            <w:r w:rsidRPr="00CC2E66">
              <w:rPr>
                <w:b/>
                <w:sz w:val="26"/>
                <w:szCs w:val="26"/>
              </w:rPr>
              <w:t>đóng góp</w:t>
            </w:r>
          </w:p>
        </w:tc>
        <w:tc>
          <w:tcPr>
            <w:tcW w:w="1134" w:type="dxa"/>
          </w:tcPr>
          <w:p w14:paraId="3C0D8E3C" w14:textId="1D05C130" w:rsidR="00B14099" w:rsidRPr="00CC2E66" w:rsidRDefault="00B14099" w:rsidP="00B14099">
            <w:pPr>
              <w:tabs>
                <w:tab w:val="center" w:pos="7513"/>
              </w:tabs>
              <w:spacing w:before="120" w:after="0" w:line="360" w:lineRule="auto"/>
              <w:jc w:val="center"/>
              <w:rPr>
                <w:b/>
                <w:sz w:val="26"/>
                <w:szCs w:val="26"/>
                <w:lang w:val="vi-VN"/>
              </w:rPr>
            </w:pPr>
            <w:r w:rsidRPr="00CC2E66">
              <w:rPr>
                <w:b/>
                <w:sz w:val="26"/>
                <w:szCs w:val="26"/>
              </w:rPr>
              <w:t>Chữ</w:t>
            </w:r>
            <w:r w:rsidRPr="00CC2E66">
              <w:rPr>
                <w:b/>
                <w:sz w:val="26"/>
                <w:szCs w:val="26"/>
                <w:lang w:val="vi-VN"/>
              </w:rPr>
              <w:t xml:space="preserve"> ký</w:t>
            </w:r>
          </w:p>
        </w:tc>
      </w:tr>
      <w:tr w:rsidR="00B14099" w:rsidRPr="00CC2E66" w14:paraId="1CC78695" w14:textId="1AE5DD12" w:rsidTr="00306248">
        <w:trPr>
          <w:trHeight w:val="513"/>
          <w:jc w:val="center"/>
        </w:trPr>
        <w:tc>
          <w:tcPr>
            <w:tcW w:w="567" w:type="dxa"/>
            <w:vAlign w:val="center"/>
          </w:tcPr>
          <w:p w14:paraId="7C5D8104" w14:textId="77777777" w:rsidR="00B14099" w:rsidRPr="003F1B44" w:rsidRDefault="00B14099" w:rsidP="00B14099">
            <w:pPr>
              <w:tabs>
                <w:tab w:val="center" w:pos="7513"/>
              </w:tabs>
              <w:spacing w:before="120" w:after="0" w:line="360" w:lineRule="auto"/>
              <w:jc w:val="center"/>
              <w:rPr>
                <w:sz w:val="26"/>
                <w:szCs w:val="26"/>
                <w:lang w:val="vi-VN"/>
              </w:rPr>
            </w:pPr>
            <w:r w:rsidRPr="00CC2E66">
              <w:rPr>
                <w:sz w:val="26"/>
                <w:szCs w:val="26"/>
              </w:rPr>
              <w:t>1</w:t>
            </w:r>
          </w:p>
        </w:tc>
        <w:tc>
          <w:tcPr>
            <w:tcW w:w="2689" w:type="dxa"/>
          </w:tcPr>
          <w:p w14:paraId="2A2B6042" w14:textId="3A32D876" w:rsidR="00B14099" w:rsidRPr="00CC2E66" w:rsidRDefault="00B14099" w:rsidP="00B14099">
            <w:pPr>
              <w:tabs>
                <w:tab w:val="center" w:pos="7513"/>
              </w:tabs>
              <w:spacing w:before="120" w:after="0" w:line="360" w:lineRule="auto"/>
              <w:rPr>
                <w:sz w:val="26"/>
                <w:szCs w:val="26"/>
                <w:lang w:val="vi-VN"/>
              </w:rPr>
            </w:pPr>
            <w:r w:rsidRPr="00CC2E66">
              <w:rPr>
                <w:sz w:val="26"/>
                <w:szCs w:val="26"/>
              </w:rPr>
              <w:t>Hồ</w:t>
            </w:r>
            <w:r w:rsidRPr="00CC2E66">
              <w:rPr>
                <w:sz w:val="26"/>
                <w:szCs w:val="26"/>
                <w:lang w:val="vi-VN"/>
              </w:rPr>
              <w:t xml:space="preserve"> Nguyễn Khánh An</w:t>
            </w:r>
          </w:p>
        </w:tc>
        <w:tc>
          <w:tcPr>
            <w:tcW w:w="1275" w:type="dxa"/>
            <w:vAlign w:val="center"/>
          </w:tcPr>
          <w:p w14:paraId="20B173A6" w14:textId="54853DEA" w:rsidR="00B14099" w:rsidRPr="00CC2E66" w:rsidRDefault="00B14099" w:rsidP="00B14099">
            <w:pPr>
              <w:tabs>
                <w:tab w:val="center" w:pos="7513"/>
              </w:tabs>
              <w:spacing w:before="120" w:after="0" w:line="360" w:lineRule="auto"/>
              <w:jc w:val="center"/>
              <w:rPr>
                <w:sz w:val="26"/>
                <w:szCs w:val="26"/>
                <w:lang w:val="vi-VN"/>
              </w:rPr>
            </w:pPr>
            <w:r w:rsidRPr="00CC2E66">
              <w:rPr>
                <w:rFonts w:cs="Times New Roman"/>
                <w:sz w:val="26"/>
                <w:szCs w:val="26"/>
                <w:shd w:val="clear" w:color="auto" w:fill="FFFFFF"/>
              </w:rPr>
              <w:t>21006271</w:t>
            </w:r>
          </w:p>
        </w:tc>
        <w:tc>
          <w:tcPr>
            <w:tcW w:w="3261" w:type="dxa"/>
          </w:tcPr>
          <w:p w14:paraId="5BB491BB" w14:textId="578B2356" w:rsidR="00D80342" w:rsidRDefault="00D80342" w:rsidP="00D80342">
            <w:pPr>
              <w:tabs>
                <w:tab w:val="center" w:pos="7513"/>
              </w:tabs>
              <w:spacing w:before="120" w:after="0" w:line="360" w:lineRule="auto"/>
              <w:rPr>
                <w:sz w:val="26"/>
                <w:szCs w:val="26"/>
                <w:lang w:val="vi-VN"/>
              </w:rPr>
            </w:pPr>
            <w:r>
              <w:rPr>
                <w:sz w:val="26"/>
                <w:szCs w:val="26"/>
              </w:rPr>
              <w:t>Lên</w:t>
            </w:r>
            <w:r>
              <w:rPr>
                <w:sz w:val="26"/>
                <w:szCs w:val="26"/>
                <w:lang w:val="vi-VN"/>
              </w:rPr>
              <w:t xml:space="preserve"> ý </w:t>
            </w:r>
            <w:r w:rsidR="00306248">
              <w:rPr>
                <w:sz w:val="26"/>
                <w:szCs w:val="26"/>
                <w:lang w:val="vi-VN"/>
              </w:rPr>
              <w:t>tưởng.</w:t>
            </w:r>
          </w:p>
          <w:p w14:paraId="39479025" w14:textId="251E4B02" w:rsidR="00D80342" w:rsidRDefault="00D80342" w:rsidP="00D80342">
            <w:pPr>
              <w:tabs>
                <w:tab w:val="center" w:pos="7513"/>
              </w:tabs>
              <w:spacing w:before="120" w:after="0" w:line="360" w:lineRule="auto"/>
              <w:rPr>
                <w:sz w:val="26"/>
                <w:szCs w:val="26"/>
                <w:lang w:val="vi-VN"/>
              </w:rPr>
            </w:pPr>
            <w:r>
              <w:rPr>
                <w:sz w:val="26"/>
                <w:szCs w:val="26"/>
                <w:lang w:val="vi-VN"/>
              </w:rPr>
              <w:t xml:space="preserve">Soạn nội </w:t>
            </w:r>
            <w:r w:rsidR="00306248">
              <w:rPr>
                <w:sz w:val="26"/>
                <w:szCs w:val="26"/>
                <w:lang w:val="vi-VN"/>
              </w:rPr>
              <w:t>dung.</w:t>
            </w:r>
          </w:p>
          <w:p w14:paraId="0971B3C9" w14:textId="7C981E6B" w:rsidR="00D80342" w:rsidRDefault="00D80342" w:rsidP="00D80342">
            <w:pPr>
              <w:tabs>
                <w:tab w:val="center" w:pos="7513"/>
              </w:tabs>
              <w:spacing w:before="120" w:after="0" w:line="360" w:lineRule="auto"/>
              <w:rPr>
                <w:sz w:val="26"/>
                <w:szCs w:val="26"/>
                <w:lang w:val="vi-VN"/>
              </w:rPr>
            </w:pPr>
            <w:r>
              <w:rPr>
                <w:sz w:val="26"/>
                <w:szCs w:val="26"/>
                <w:lang w:val="vi-VN"/>
              </w:rPr>
              <w:t xml:space="preserve">Thiết kế </w:t>
            </w:r>
            <w:r>
              <w:rPr>
                <w:sz w:val="26"/>
                <w:szCs w:val="26"/>
                <w:lang w:val="vi-VN"/>
              </w:rPr>
              <w:t>logo</w:t>
            </w:r>
            <w:r>
              <w:rPr>
                <w:sz w:val="26"/>
                <w:szCs w:val="26"/>
                <w:lang w:val="vi-VN"/>
              </w:rPr>
              <w:t xml:space="preserve">, </w:t>
            </w:r>
            <w:r w:rsidR="00306248">
              <w:rPr>
                <w:sz w:val="26"/>
                <w:szCs w:val="26"/>
                <w:lang w:val="vi-VN"/>
              </w:rPr>
              <w:t>sitemap.</w:t>
            </w:r>
          </w:p>
          <w:p w14:paraId="3E29C498" w14:textId="2795246F" w:rsidR="00D80342" w:rsidRDefault="00D80342" w:rsidP="00D80342">
            <w:pPr>
              <w:tabs>
                <w:tab w:val="center" w:pos="7513"/>
              </w:tabs>
              <w:spacing w:before="120" w:after="0" w:line="360" w:lineRule="auto"/>
              <w:rPr>
                <w:sz w:val="26"/>
                <w:szCs w:val="26"/>
                <w:lang w:val="vi-VN"/>
              </w:rPr>
            </w:pPr>
            <w:r>
              <w:rPr>
                <w:sz w:val="26"/>
                <w:szCs w:val="26"/>
                <w:lang w:val="vi-VN"/>
              </w:rPr>
              <w:t xml:space="preserve">Làm power </w:t>
            </w:r>
            <w:r w:rsidR="00306248">
              <w:rPr>
                <w:sz w:val="26"/>
                <w:szCs w:val="26"/>
                <w:lang w:val="vi-VN"/>
              </w:rPr>
              <w:t>point.</w:t>
            </w:r>
          </w:p>
          <w:p w14:paraId="5D187A73" w14:textId="70BD5F66" w:rsidR="00B14099" w:rsidRPr="00CC2E66" w:rsidRDefault="00D80342" w:rsidP="00D80342">
            <w:pPr>
              <w:tabs>
                <w:tab w:val="center" w:pos="7513"/>
              </w:tabs>
              <w:spacing w:before="120" w:after="0" w:line="360" w:lineRule="auto"/>
              <w:rPr>
                <w:sz w:val="26"/>
                <w:szCs w:val="26"/>
                <w:lang w:val="vi-VN"/>
              </w:rPr>
            </w:pPr>
            <w:r>
              <w:rPr>
                <w:sz w:val="26"/>
                <w:szCs w:val="26"/>
                <w:lang w:val="vi-VN"/>
              </w:rPr>
              <w:t xml:space="preserve">Thực hiện code trang liên hệ, chi tiết dịch vụ, gói dịch vụ hội </w:t>
            </w:r>
            <w:r w:rsidR="00306248">
              <w:rPr>
                <w:sz w:val="26"/>
                <w:szCs w:val="26"/>
                <w:lang w:val="vi-VN"/>
              </w:rPr>
              <w:t>thảo, bảo mật.</w:t>
            </w:r>
          </w:p>
        </w:tc>
        <w:tc>
          <w:tcPr>
            <w:tcW w:w="1275" w:type="dxa"/>
          </w:tcPr>
          <w:p w14:paraId="0F1E69A5" w14:textId="54AEA782" w:rsidR="00B14099" w:rsidRPr="00CC2E66" w:rsidRDefault="001468B0" w:rsidP="001468B0">
            <w:pPr>
              <w:tabs>
                <w:tab w:val="center" w:pos="7513"/>
              </w:tabs>
              <w:spacing w:before="120" w:after="0" w:line="360" w:lineRule="auto"/>
              <w:jc w:val="center"/>
              <w:rPr>
                <w:sz w:val="26"/>
                <w:szCs w:val="26"/>
                <w:lang w:val="vi-VN"/>
              </w:rPr>
            </w:pPr>
            <w:r>
              <w:rPr>
                <w:sz w:val="26"/>
                <w:szCs w:val="26"/>
                <w:lang w:val="vi-VN"/>
              </w:rPr>
              <w:t>100%</w:t>
            </w:r>
          </w:p>
        </w:tc>
        <w:tc>
          <w:tcPr>
            <w:tcW w:w="1134" w:type="dxa"/>
          </w:tcPr>
          <w:p w14:paraId="7F5EBED2" w14:textId="77777777" w:rsidR="00B14099" w:rsidRPr="00CC2E66" w:rsidRDefault="00B14099" w:rsidP="00B14099">
            <w:pPr>
              <w:tabs>
                <w:tab w:val="center" w:pos="7513"/>
              </w:tabs>
              <w:spacing w:before="120" w:after="0" w:line="360" w:lineRule="auto"/>
              <w:rPr>
                <w:sz w:val="26"/>
                <w:szCs w:val="26"/>
                <w:lang w:val="vi-VN"/>
              </w:rPr>
            </w:pPr>
          </w:p>
        </w:tc>
      </w:tr>
      <w:tr w:rsidR="001468B0" w:rsidRPr="00CC2E66" w14:paraId="1241CAEC" w14:textId="73F6C168" w:rsidTr="00306248">
        <w:trPr>
          <w:trHeight w:val="408"/>
          <w:jc w:val="center"/>
        </w:trPr>
        <w:tc>
          <w:tcPr>
            <w:tcW w:w="567" w:type="dxa"/>
            <w:vAlign w:val="center"/>
          </w:tcPr>
          <w:p w14:paraId="2D82B8FA" w14:textId="77777777" w:rsidR="001468B0" w:rsidRPr="00CC2E66" w:rsidRDefault="001468B0" w:rsidP="001468B0">
            <w:pPr>
              <w:tabs>
                <w:tab w:val="center" w:pos="7513"/>
              </w:tabs>
              <w:spacing w:before="120" w:after="0" w:line="360" w:lineRule="auto"/>
              <w:jc w:val="center"/>
              <w:rPr>
                <w:sz w:val="26"/>
                <w:szCs w:val="26"/>
              </w:rPr>
            </w:pPr>
            <w:r w:rsidRPr="00CC2E66">
              <w:rPr>
                <w:sz w:val="26"/>
                <w:szCs w:val="26"/>
              </w:rPr>
              <w:t>2</w:t>
            </w:r>
          </w:p>
        </w:tc>
        <w:tc>
          <w:tcPr>
            <w:tcW w:w="2689" w:type="dxa"/>
          </w:tcPr>
          <w:p w14:paraId="0AFF272A" w14:textId="7958F8B7" w:rsidR="001468B0" w:rsidRPr="00CC2E66" w:rsidRDefault="001468B0" w:rsidP="001468B0">
            <w:pPr>
              <w:tabs>
                <w:tab w:val="center" w:pos="7513"/>
              </w:tabs>
              <w:spacing w:before="120" w:after="0" w:line="360" w:lineRule="auto"/>
              <w:rPr>
                <w:sz w:val="26"/>
                <w:szCs w:val="26"/>
                <w:lang w:val="vi-VN"/>
              </w:rPr>
            </w:pPr>
            <w:r w:rsidRPr="00CC2E66">
              <w:rPr>
                <w:sz w:val="26"/>
                <w:szCs w:val="26"/>
              </w:rPr>
              <w:t>Trương</w:t>
            </w:r>
            <w:r w:rsidRPr="00CC2E66">
              <w:rPr>
                <w:sz w:val="26"/>
                <w:szCs w:val="26"/>
                <w:lang w:val="vi-VN"/>
              </w:rPr>
              <w:t xml:space="preserve"> Tiểu Quyên</w:t>
            </w:r>
          </w:p>
        </w:tc>
        <w:tc>
          <w:tcPr>
            <w:tcW w:w="1275" w:type="dxa"/>
            <w:vAlign w:val="center"/>
          </w:tcPr>
          <w:p w14:paraId="00350B43" w14:textId="16A50D1B" w:rsidR="001468B0" w:rsidRPr="00CC2E66" w:rsidRDefault="001468B0" w:rsidP="001468B0">
            <w:pPr>
              <w:tabs>
                <w:tab w:val="center" w:pos="7513"/>
              </w:tabs>
              <w:spacing w:before="120" w:after="0" w:line="360" w:lineRule="auto"/>
              <w:jc w:val="center"/>
              <w:rPr>
                <w:sz w:val="26"/>
                <w:szCs w:val="26"/>
              </w:rPr>
            </w:pPr>
            <w:r w:rsidRPr="00CC2E66">
              <w:rPr>
                <w:rFonts w:cs="Times New Roman"/>
                <w:spacing w:val="3"/>
                <w:sz w:val="26"/>
                <w:szCs w:val="26"/>
                <w:shd w:val="clear" w:color="auto" w:fill="FFFFFF"/>
              </w:rPr>
              <w:t>21052511</w:t>
            </w:r>
          </w:p>
        </w:tc>
        <w:tc>
          <w:tcPr>
            <w:tcW w:w="3261" w:type="dxa"/>
          </w:tcPr>
          <w:p w14:paraId="6267F5E3" w14:textId="0F0FA842" w:rsidR="00D80342" w:rsidRDefault="00393EEA" w:rsidP="00393EEA">
            <w:pPr>
              <w:tabs>
                <w:tab w:val="center" w:pos="7513"/>
              </w:tabs>
              <w:spacing w:before="120" w:after="0" w:line="360" w:lineRule="auto"/>
              <w:rPr>
                <w:sz w:val="26"/>
                <w:szCs w:val="26"/>
                <w:lang w:val="vi-VN"/>
              </w:rPr>
            </w:pPr>
            <w:r>
              <w:rPr>
                <w:sz w:val="26"/>
                <w:szCs w:val="26"/>
              </w:rPr>
              <w:t>Lên</w:t>
            </w:r>
            <w:r>
              <w:rPr>
                <w:sz w:val="26"/>
                <w:szCs w:val="26"/>
                <w:lang w:val="vi-VN"/>
              </w:rPr>
              <w:t xml:space="preserve"> ý </w:t>
            </w:r>
            <w:r w:rsidR="00306248">
              <w:rPr>
                <w:sz w:val="26"/>
                <w:szCs w:val="26"/>
                <w:lang w:val="vi-VN"/>
              </w:rPr>
              <w:t>tưởng.</w:t>
            </w:r>
          </w:p>
          <w:p w14:paraId="03A6181E" w14:textId="2B4B9ECD" w:rsidR="00D80342" w:rsidRDefault="00D80342" w:rsidP="00393EEA">
            <w:pPr>
              <w:tabs>
                <w:tab w:val="center" w:pos="7513"/>
              </w:tabs>
              <w:spacing w:before="120" w:after="0" w:line="360" w:lineRule="auto"/>
              <w:rPr>
                <w:sz w:val="26"/>
                <w:szCs w:val="26"/>
                <w:lang w:val="vi-VN"/>
              </w:rPr>
            </w:pPr>
            <w:r>
              <w:rPr>
                <w:sz w:val="26"/>
                <w:szCs w:val="26"/>
                <w:lang w:val="vi-VN"/>
              </w:rPr>
              <w:t>S</w:t>
            </w:r>
            <w:r w:rsidR="00393EEA">
              <w:rPr>
                <w:sz w:val="26"/>
                <w:szCs w:val="26"/>
                <w:lang w:val="vi-VN"/>
              </w:rPr>
              <w:t xml:space="preserve">oạn nội </w:t>
            </w:r>
            <w:r w:rsidR="00306248">
              <w:rPr>
                <w:sz w:val="26"/>
                <w:szCs w:val="26"/>
                <w:lang w:val="vi-VN"/>
              </w:rPr>
              <w:t>dung.</w:t>
            </w:r>
          </w:p>
          <w:p w14:paraId="2A7A4895" w14:textId="6CDE7BD3" w:rsidR="00D80342" w:rsidRDefault="00D80342" w:rsidP="00393EEA">
            <w:pPr>
              <w:tabs>
                <w:tab w:val="center" w:pos="7513"/>
              </w:tabs>
              <w:spacing w:before="120" w:after="0" w:line="360" w:lineRule="auto"/>
              <w:rPr>
                <w:sz w:val="26"/>
                <w:szCs w:val="26"/>
                <w:lang w:val="vi-VN"/>
              </w:rPr>
            </w:pPr>
            <w:r>
              <w:rPr>
                <w:sz w:val="26"/>
                <w:szCs w:val="26"/>
                <w:lang w:val="vi-VN"/>
              </w:rPr>
              <w:t>T</w:t>
            </w:r>
            <w:r w:rsidR="00393EEA">
              <w:rPr>
                <w:sz w:val="26"/>
                <w:szCs w:val="26"/>
                <w:lang w:val="vi-VN"/>
              </w:rPr>
              <w:t>hiết kế trang web,</w:t>
            </w:r>
            <w:r w:rsidR="00447386">
              <w:rPr>
                <w:sz w:val="26"/>
                <w:szCs w:val="26"/>
                <w:lang w:val="vi-VN"/>
              </w:rPr>
              <w:t xml:space="preserve"> </w:t>
            </w:r>
            <w:r w:rsidR="00306248">
              <w:rPr>
                <w:sz w:val="26"/>
                <w:szCs w:val="26"/>
                <w:lang w:val="vi-VN"/>
              </w:rPr>
              <w:t>sitemap.</w:t>
            </w:r>
          </w:p>
          <w:p w14:paraId="7A48F0DC" w14:textId="55BA635A" w:rsidR="00D80342" w:rsidRDefault="00D80342" w:rsidP="00393EEA">
            <w:pPr>
              <w:tabs>
                <w:tab w:val="center" w:pos="7513"/>
              </w:tabs>
              <w:spacing w:before="120" w:after="0" w:line="360" w:lineRule="auto"/>
              <w:rPr>
                <w:sz w:val="26"/>
                <w:szCs w:val="26"/>
                <w:lang w:val="vi-VN"/>
              </w:rPr>
            </w:pPr>
            <w:r>
              <w:rPr>
                <w:sz w:val="26"/>
                <w:szCs w:val="26"/>
                <w:lang w:val="vi-VN"/>
              </w:rPr>
              <w:t>V</w:t>
            </w:r>
            <w:r w:rsidR="00447386">
              <w:rPr>
                <w:sz w:val="26"/>
                <w:szCs w:val="26"/>
                <w:lang w:val="vi-VN"/>
              </w:rPr>
              <w:t xml:space="preserve">iết báo </w:t>
            </w:r>
            <w:r w:rsidR="00306248">
              <w:rPr>
                <w:sz w:val="26"/>
                <w:szCs w:val="26"/>
                <w:lang w:val="vi-VN"/>
              </w:rPr>
              <w:t>cáo.</w:t>
            </w:r>
          </w:p>
          <w:p w14:paraId="45B2C60B" w14:textId="4CBA14C6" w:rsidR="00D80342" w:rsidRDefault="00D80342" w:rsidP="00393EEA">
            <w:pPr>
              <w:tabs>
                <w:tab w:val="center" w:pos="7513"/>
              </w:tabs>
              <w:spacing w:before="120" w:after="0" w:line="360" w:lineRule="auto"/>
              <w:rPr>
                <w:sz w:val="26"/>
                <w:szCs w:val="26"/>
                <w:lang w:val="vi-VN"/>
              </w:rPr>
            </w:pPr>
            <w:r>
              <w:rPr>
                <w:sz w:val="26"/>
                <w:szCs w:val="26"/>
                <w:lang w:val="vi-VN"/>
              </w:rPr>
              <w:t>L</w:t>
            </w:r>
            <w:r w:rsidR="00A97440">
              <w:rPr>
                <w:sz w:val="26"/>
                <w:szCs w:val="26"/>
                <w:lang w:val="vi-VN"/>
              </w:rPr>
              <w:t xml:space="preserve">àm power </w:t>
            </w:r>
            <w:r w:rsidR="00306248">
              <w:rPr>
                <w:sz w:val="26"/>
                <w:szCs w:val="26"/>
                <w:lang w:val="vi-VN"/>
              </w:rPr>
              <w:t>point.</w:t>
            </w:r>
          </w:p>
          <w:p w14:paraId="798E2FA6" w14:textId="2F5223A4" w:rsidR="001468B0" w:rsidRPr="00393EEA" w:rsidRDefault="00D80342" w:rsidP="00393EEA">
            <w:pPr>
              <w:tabs>
                <w:tab w:val="center" w:pos="7513"/>
              </w:tabs>
              <w:spacing w:before="120" w:after="0" w:line="360" w:lineRule="auto"/>
              <w:rPr>
                <w:sz w:val="26"/>
                <w:szCs w:val="26"/>
                <w:lang w:val="vi-VN"/>
              </w:rPr>
            </w:pPr>
            <w:r>
              <w:rPr>
                <w:sz w:val="26"/>
                <w:szCs w:val="26"/>
                <w:lang w:val="vi-VN"/>
              </w:rPr>
              <w:t>T</w:t>
            </w:r>
            <w:r w:rsidR="00A97440">
              <w:rPr>
                <w:sz w:val="26"/>
                <w:szCs w:val="26"/>
                <w:lang w:val="vi-VN"/>
              </w:rPr>
              <w:t xml:space="preserve">hực hiện code trang giới thiệu, </w:t>
            </w:r>
            <w:r>
              <w:rPr>
                <w:sz w:val="26"/>
                <w:szCs w:val="26"/>
                <w:lang w:val="vi-VN"/>
              </w:rPr>
              <w:t xml:space="preserve">đăng nhập, chi tiết dịch vụ, giói dịch vụ kỹ niệm thành </w:t>
            </w:r>
            <w:r w:rsidR="00306248">
              <w:rPr>
                <w:sz w:val="26"/>
                <w:szCs w:val="26"/>
                <w:lang w:val="vi-VN"/>
              </w:rPr>
              <w:t>lập.</w:t>
            </w:r>
          </w:p>
        </w:tc>
        <w:tc>
          <w:tcPr>
            <w:tcW w:w="1275" w:type="dxa"/>
          </w:tcPr>
          <w:p w14:paraId="5EC6F8C0" w14:textId="45FFEFEF" w:rsidR="001468B0" w:rsidRPr="00CC2E66" w:rsidRDefault="001468B0" w:rsidP="001468B0">
            <w:pPr>
              <w:tabs>
                <w:tab w:val="center" w:pos="7513"/>
              </w:tabs>
              <w:spacing w:before="120" w:after="0" w:line="360" w:lineRule="auto"/>
              <w:jc w:val="center"/>
              <w:rPr>
                <w:sz w:val="26"/>
                <w:szCs w:val="26"/>
                <w:lang w:val="vi-VN"/>
              </w:rPr>
            </w:pPr>
            <w:r w:rsidRPr="001B5577">
              <w:rPr>
                <w:sz w:val="26"/>
                <w:szCs w:val="26"/>
                <w:lang w:val="vi-VN"/>
              </w:rPr>
              <w:t>100%</w:t>
            </w:r>
          </w:p>
        </w:tc>
        <w:tc>
          <w:tcPr>
            <w:tcW w:w="1134" w:type="dxa"/>
          </w:tcPr>
          <w:p w14:paraId="5C669995" w14:textId="77777777" w:rsidR="001468B0" w:rsidRPr="00CC2E66" w:rsidRDefault="001468B0" w:rsidP="001468B0">
            <w:pPr>
              <w:tabs>
                <w:tab w:val="center" w:pos="7513"/>
              </w:tabs>
              <w:spacing w:before="120" w:after="0" w:line="360" w:lineRule="auto"/>
              <w:rPr>
                <w:sz w:val="26"/>
                <w:szCs w:val="26"/>
                <w:lang w:val="vi-VN"/>
              </w:rPr>
            </w:pPr>
          </w:p>
        </w:tc>
      </w:tr>
      <w:tr w:rsidR="001468B0" w:rsidRPr="00CC2E66" w14:paraId="1F6F09E0" w14:textId="57A965C8" w:rsidTr="00306248">
        <w:trPr>
          <w:trHeight w:val="385"/>
          <w:jc w:val="center"/>
        </w:trPr>
        <w:tc>
          <w:tcPr>
            <w:tcW w:w="567" w:type="dxa"/>
            <w:vAlign w:val="center"/>
          </w:tcPr>
          <w:p w14:paraId="01128C2A" w14:textId="77777777" w:rsidR="001468B0" w:rsidRPr="00CC2E66" w:rsidRDefault="001468B0" w:rsidP="001468B0">
            <w:pPr>
              <w:tabs>
                <w:tab w:val="center" w:pos="7513"/>
              </w:tabs>
              <w:spacing w:before="120" w:after="0" w:line="360" w:lineRule="auto"/>
              <w:jc w:val="center"/>
              <w:rPr>
                <w:sz w:val="26"/>
                <w:szCs w:val="26"/>
              </w:rPr>
            </w:pPr>
            <w:r w:rsidRPr="00CC2E66">
              <w:rPr>
                <w:sz w:val="26"/>
                <w:szCs w:val="26"/>
              </w:rPr>
              <w:t>3</w:t>
            </w:r>
          </w:p>
        </w:tc>
        <w:tc>
          <w:tcPr>
            <w:tcW w:w="2689" w:type="dxa"/>
          </w:tcPr>
          <w:p w14:paraId="3F97E539" w14:textId="3AA0861D" w:rsidR="001468B0" w:rsidRPr="00CC2E66" w:rsidRDefault="001468B0" w:rsidP="001468B0">
            <w:pPr>
              <w:tabs>
                <w:tab w:val="center" w:pos="7513"/>
              </w:tabs>
              <w:spacing w:before="120" w:after="0" w:line="360" w:lineRule="auto"/>
              <w:rPr>
                <w:sz w:val="26"/>
                <w:szCs w:val="26"/>
                <w:lang w:val="vi-VN"/>
              </w:rPr>
            </w:pPr>
            <w:r w:rsidRPr="00CC2E66">
              <w:rPr>
                <w:sz w:val="26"/>
                <w:szCs w:val="26"/>
              </w:rPr>
              <w:t>Trần</w:t>
            </w:r>
            <w:r w:rsidRPr="00CC2E66">
              <w:rPr>
                <w:sz w:val="26"/>
                <w:szCs w:val="26"/>
                <w:lang w:val="vi-VN"/>
              </w:rPr>
              <w:t xml:space="preserve"> Thị Hồng Sim</w:t>
            </w:r>
          </w:p>
        </w:tc>
        <w:tc>
          <w:tcPr>
            <w:tcW w:w="1275" w:type="dxa"/>
            <w:vAlign w:val="center"/>
          </w:tcPr>
          <w:p w14:paraId="1B2F5045" w14:textId="54F48924" w:rsidR="001468B0" w:rsidRPr="00CC2E66" w:rsidRDefault="001468B0" w:rsidP="001468B0">
            <w:pPr>
              <w:tabs>
                <w:tab w:val="center" w:pos="7513"/>
              </w:tabs>
              <w:spacing w:before="120" w:after="0" w:line="360" w:lineRule="auto"/>
              <w:ind w:hanging="31"/>
              <w:jc w:val="center"/>
              <w:rPr>
                <w:sz w:val="26"/>
                <w:szCs w:val="26"/>
              </w:rPr>
            </w:pPr>
            <w:r w:rsidRPr="00CC2E66">
              <w:rPr>
                <w:rFonts w:cs="Times New Roman"/>
                <w:sz w:val="26"/>
                <w:szCs w:val="26"/>
                <w:shd w:val="clear" w:color="auto" w:fill="FFFFFF"/>
              </w:rPr>
              <w:t>21063531</w:t>
            </w:r>
          </w:p>
        </w:tc>
        <w:tc>
          <w:tcPr>
            <w:tcW w:w="3261" w:type="dxa"/>
          </w:tcPr>
          <w:p w14:paraId="55BB2A21" w14:textId="263EDDF5" w:rsidR="00D80342" w:rsidRDefault="00D80342" w:rsidP="00D80342">
            <w:pPr>
              <w:tabs>
                <w:tab w:val="center" w:pos="7513"/>
              </w:tabs>
              <w:spacing w:before="120" w:after="0" w:line="360" w:lineRule="auto"/>
              <w:rPr>
                <w:sz w:val="26"/>
                <w:szCs w:val="26"/>
                <w:lang w:val="vi-VN"/>
              </w:rPr>
            </w:pPr>
            <w:r>
              <w:rPr>
                <w:sz w:val="26"/>
                <w:szCs w:val="26"/>
              </w:rPr>
              <w:t>Lên</w:t>
            </w:r>
            <w:r>
              <w:rPr>
                <w:sz w:val="26"/>
                <w:szCs w:val="26"/>
                <w:lang w:val="vi-VN"/>
              </w:rPr>
              <w:t xml:space="preserve"> ý </w:t>
            </w:r>
            <w:r w:rsidR="00306248">
              <w:rPr>
                <w:sz w:val="26"/>
                <w:szCs w:val="26"/>
                <w:lang w:val="vi-VN"/>
              </w:rPr>
              <w:t>tưởng.</w:t>
            </w:r>
          </w:p>
          <w:p w14:paraId="084C14B9" w14:textId="1F1989B1" w:rsidR="00D80342" w:rsidRDefault="00D80342" w:rsidP="00D80342">
            <w:pPr>
              <w:tabs>
                <w:tab w:val="center" w:pos="7513"/>
              </w:tabs>
              <w:spacing w:before="120" w:after="0" w:line="360" w:lineRule="auto"/>
              <w:rPr>
                <w:sz w:val="26"/>
                <w:szCs w:val="26"/>
                <w:lang w:val="vi-VN"/>
              </w:rPr>
            </w:pPr>
            <w:r>
              <w:rPr>
                <w:sz w:val="26"/>
                <w:szCs w:val="26"/>
                <w:lang w:val="vi-VN"/>
              </w:rPr>
              <w:t xml:space="preserve">Soạn nội </w:t>
            </w:r>
            <w:r w:rsidR="00306248">
              <w:rPr>
                <w:sz w:val="26"/>
                <w:szCs w:val="26"/>
                <w:lang w:val="vi-VN"/>
              </w:rPr>
              <w:t>dung.</w:t>
            </w:r>
          </w:p>
          <w:p w14:paraId="4BCD6B1E" w14:textId="2B7F3BD8" w:rsidR="001468B0" w:rsidRDefault="00D80342" w:rsidP="00D80342">
            <w:pPr>
              <w:tabs>
                <w:tab w:val="center" w:pos="7513"/>
              </w:tabs>
              <w:spacing w:before="120" w:after="0" w:line="360" w:lineRule="auto"/>
              <w:ind w:hanging="31"/>
              <w:rPr>
                <w:sz w:val="26"/>
                <w:szCs w:val="26"/>
                <w:lang w:val="vi-VN"/>
              </w:rPr>
            </w:pPr>
            <w:r>
              <w:rPr>
                <w:sz w:val="26"/>
                <w:szCs w:val="26"/>
                <w:lang w:val="vi-VN"/>
              </w:rPr>
              <w:t xml:space="preserve">Thiết kế trang </w:t>
            </w:r>
            <w:r w:rsidR="00306248">
              <w:rPr>
                <w:sz w:val="26"/>
                <w:szCs w:val="26"/>
                <w:lang w:val="vi-VN"/>
              </w:rPr>
              <w:t>web.</w:t>
            </w:r>
          </w:p>
          <w:p w14:paraId="3287F055" w14:textId="46EE1825" w:rsidR="00694505" w:rsidRDefault="00694505" w:rsidP="00D80342">
            <w:pPr>
              <w:tabs>
                <w:tab w:val="center" w:pos="7513"/>
              </w:tabs>
              <w:spacing w:before="120" w:after="0" w:line="360" w:lineRule="auto"/>
              <w:ind w:hanging="31"/>
              <w:rPr>
                <w:sz w:val="26"/>
                <w:szCs w:val="26"/>
                <w:lang w:val="vi-VN"/>
              </w:rPr>
            </w:pPr>
            <w:r>
              <w:rPr>
                <w:sz w:val="26"/>
                <w:szCs w:val="26"/>
                <w:lang w:val="vi-VN"/>
              </w:rPr>
              <w:t xml:space="preserve">Thực hiện </w:t>
            </w:r>
            <w:r w:rsidR="007554EF">
              <w:rPr>
                <w:sz w:val="26"/>
                <w:szCs w:val="26"/>
                <w:lang w:val="vi-VN"/>
              </w:rPr>
              <w:t xml:space="preserve">code trang chủ, header, footer, </w:t>
            </w:r>
            <w:r w:rsidR="00306248">
              <w:rPr>
                <w:sz w:val="26"/>
                <w:szCs w:val="26"/>
                <w:lang w:val="vi-VN"/>
              </w:rPr>
              <w:t xml:space="preserve">login, </w:t>
            </w:r>
            <w:r w:rsidR="007554EF">
              <w:rPr>
                <w:sz w:val="26"/>
                <w:szCs w:val="26"/>
                <w:lang w:val="vi-VN"/>
              </w:rPr>
              <w:t xml:space="preserve">trang dịch vụ, trang thanh toán, gói dịch vụ khai </w:t>
            </w:r>
            <w:r w:rsidR="00306248">
              <w:rPr>
                <w:sz w:val="26"/>
                <w:szCs w:val="26"/>
                <w:lang w:val="vi-VN"/>
              </w:rPr>
              <w:t>trương.</w:t>
            </w:r>
          </w:p>
          <w:p w14:paraId="41419DDD" w14:textId="1BC6F527" w:rsidR="007554EF" w:rsidRPr="00CC2E66" w:rsidRDefault="007554EF" w:rsidP="00D80342">
            <w:pPr>
              <w:tabs>
                <w:tab w:val="center" w:pos="7513"/>
              </w:tabs>
              <w:spacing w:before="120" w:after="0" w:line="360" w:lineRule="auto"/>
              <w:ind w:hanging="31"/>
              <w:rPr>
                <w:sz w:val="26"/>
                <w:szCs w:val="26"/>
              </w:rPr>
            </w:pPr>
            <w:r>
              <w:rPr>
                <w:sz w:val="26"/>
                <w:szCs w:val="26"/>
                <w:lang w:val="vi-VN"/>
              </w:rPr>
              <w:t xml:space="preserve">Tổng hợp </w:t>
            </w:r>
            <w:r w:rsidR="00306248">
              <w:rPr>
                <w:sz w:val="26"/>
                <w:szCs w:val="26"/>
                <w:lang w:val="vi-VN"/>
              </w:rPr>
              <w:t>bài.</w:t>
            </w:r>
          </w:p>
        </w:tc>
        <w:tc>
          <w:tcPr>
            <w:tcW w:w="1275" w:type="dxa"/>
          </w:tcPr>
          <w:p w14:paraId="0D520AA5" w14:textId="06A46B62" w:rsidR="001468B0" w:rsidRPr="00CC2E66" w:rsidRDefault="001468B0" w:rsidP="001468B0">
            <w:pPr>
              <w:tabs>
                <w:tab w:val="center" w:pos="7513"/>
              </w:tabs>
              <w:spacing w:before="120" w:after="0" w:line="360" w:lineRule="auto"/>
              <w:ind w:hanging="31"/>
              <w:jc w:val="center"/>
              <w:rPr>
                <w:sz w:val="26"/>
                <w:szCs w:val="26"/>
                <w:lang w:val="vi-VN"/>
              </w:rPr>
            </w:pPr>
            <w:r w:rsidRPr="001B5577">
              <w:rPr>
                <w:sz w:val="26"/>
                <w:szCs w:val="26"/>
                <w:lang w:val="vi-VN"/>
              </w:rPr>
              <w:t>100%</w:t>
            </w:r>
          </w:p>
        </w:tc>
        <w:tc>
          <w:tcPr>
            <w:tcW w:w="1134" w:type="dxa"/>
          </w:tcPr>
          <w:p w14:paraId="18B2A058" w14:textId="77777777" w:rsidR="001468B0" w:rsidRPr="00CC2E66" w:rsidRDefault="001468B0" w:rsidP="001468B0">
            <w:pPr>
              <w:tabs>
                <w:tab w:val="center" w:pos="7513"/>
              </w:tabs>
              <w:spacing w:before="120" w:after="0" w:line="360" w:lineRule="auto"/>
              <w:ind w:hanging="31"/>
              <w:rPr>
                <w:sz w:val="26"/>
                <w:szCs w:val="26"/>
                <w:lang w:val="vi-VN"/>
              </w:rPr>
            </w:pPr>
          </w:p>
        </w:tc>
      </w:tr>
    </w:tbl>
    <w:p w14:paraId="69CD0F9E" w14:textId="77777777" w:rsidR="008D7DDE" w:rsidRPr="00CC2E66" w:rsidRDefault="00FB52EB" w:rsidP="000D1D0F">
      <w:pPr>
        <w:spacing w:before="120" w:after="0" w:line="360" w:lineRule="auto"/>
        <w:jc w:val="center"/>
        <w:rPr>
          <w:b/>
          <w:bCs/>
          <w:sz w:val="32"/>
          <w:szCs w:val="28"/>
          <w:lang w:val="vi-VN"/>
        </w:rPr>
      </w:pPr>
      <w:r w:rsidRPr="00CC2E66">
        <w:rPr>
          <w:b/>
          <w:bCs/>
          <w:sz w:val="32"/>
          <w:szCs w:val="28"/>
          <w:lang w:val="vi-VN"/>
        </w:rPr>
        <w:lastRenderedPageBreak/>
        <w:t>MỤC LỤC</w:t>
      </w:r>
    </w:p>
    <w:sdt>
      <w:sdtPr>
        <w:rPr>
          <w:rFonts w:ascii="Times New Roman" w:eastAsiaTheme="minorHAnsi" w:hAnsi="Times New Roman" w:cstheme="minorBidi"/>
          <w:color w:val="auto"/>
          <w:kern w:val="2"/>
          <w:sz w:val="24"/>
          <w:szCs w:val="22"/>
          <w14:ligatures w14:val="standardContextual"/>
        </w:rPr>
        <w:id w:val="-1588228730"/>
        <w:docPartObj>
          <w:docPartGallery w:val="Table of Contents"/>
          <w:docPartUnique/>
        </w:docPartObj>
      </w:sdtPr>
      <w:sdtEndPr>
        <w:rPr>
          <w:b/>
          <w:bCs/>
          <w:noProof/>
        </w:rPr>
      </w:sdtEndPr>
      <w:sdtContent>
        <w:p w14:paraId="7ADD0433" w14:textId="62D728F7" w:rsidR="008D7DDE" w:rsidRPr="00CC2E66" w:rsidRDefault="008D7DDE" w:rsidP="000D1D0F">
          <w:pPr>
            <w:pStyle w:val="TOCHeading"/>
            <w:spacing w:before="120" w:line="360" w:lineRule="auto"/>
            <w:rPr>
              <w:color w:val="auto"/>
              <w:lang w:val="vi-VN"/>
            </w:rPr>
          </w:pPr>
        </w:p>
        <w:p w14:paraId="093CDDE4" w14:textId="0A998AA2" w:rsidR="00215B23" w:rsidRDefault="00341E18">
          <w:pPr>
            <w:pStyle w:val="TOC1"/>
            <w:tabs>
              <w:tab w:val="right" w:leader="dot" w:pos="9062"/>
            </w:tabs>
            <w:rPr>
              <w:rFonts w:asciiTheme="minorHAnsi" w:eastAsiaTheme="minorEastAsia" w:hAnsiTheme="minorHAnsi"/>
              <w:noProof/>
              <w:szCs w:val="24"/>
            </w:rPr>
          </w:pPr>
          <w:r w:rsidRPr="00CC2E66">
            <w:fldChar w:fldCharType="begin"/>
          </w:r>
          <w:r w:rsidRPr="00CC2E66">
            <w:instrText xml:space="preserve"> TOC \o "1-4" \h \z \u </w:instrText>
          </w:r>
          <w:r w:rsidRPr="00CC2E66">
            <w:fldChar w:fldCharType="separate"/>
          </w:r>
          <w:hyperlink w:anchor="_Toc165193798" w:history="1">
            <w:r w:rsidR="00215B23" w:rsidRPr="00134F3A">
              <w:rPr>
                <w:rStyle w:val="Hyperlink"/>
                <w:noProof/>
              </w:rPr>
              <w:t>CHƯƠNG 1</w:t>
            </w:r>
            <w:r w:rsidR="00215B23">
              <w:rPr>
                <w:noProof/>
                <w:webHidden/>
              </w:rPr>
              <w:tab/>
            </w:r>
            <w:r w:rsidR="00215B23">
              <w:rPr>
                <w:noProof/>
                <w:webHidden/>
              </w:rPr>
              <w:fldChar w:fldCharType="begin"/>
            </w:r>
            <w:r w:rsidR="00215B23">
              <w:rPr>
                <w:noProof/>
                <w:webHidden/>
              </w:rPr>
              <w:instrText xml:space="preserve"> PAGEREF _Toc165193798 \h </w:instrText>
            </w:r>
            <w:r w:rsidR="00215B23">
              <w:rPr>
                <w:noProof/>
                <w:webHidden/>
              </w:rPr>
            </w:r>
            <w:r w:rsidR="00215B23">
              <w:rPr>
                <w:noProof/>
                <w:webHidden/>
              </w:rPr>
              <w:fldChar w:fldCharType="separate"/>
            </w:r>
            <w:r w:rsidR="00215B23">
              <w:rPr>
                <w:noProof/>
                <w:webHidden/>
              </w:rPr>
              <w:t>1</w:t>
            </w:r>
            <w:r w:rsidR="00215B23">
              <w:rPr>
                <w:noProof/>
                <w:webHidden/>
              </w:rPr>
              <w:fldChar w:fldCharType="end"/>
            </w:r>
          </w:hyperlink>
        </w:p>
        <w:p w14:paraId="7F193BAE" w14:textId="77B2E879" w:rsidR="00215B23" w:rsidRDefault="00215B23">
          <w:pPr>
            <w:pStyle w:val="TOC1"/>
            <w:tabs>
              <w:tab w:val="right" w:leader="dot" w:pos="9062"/>
            </w:tabs>
            <w:rPr>
              <w:rFonts w:asciiTheme="minorHAnsi" w:eastAsiaTheme="minorEastAsia" w:hAnsiTheme="minorHAnsi"/>
              <w:noProof/>
              <w:szCs w:val="24"/>
            </w:rPr>
          </w:pPr>
          <w:hyperlink w:anchor="_Toc165193799" w:history="1">
            <w:r w:rsidRPr="00134F3A">
              <w:rPr>
                <w:rStyle w:val="Hyperlink"/>
                <w:noProof/>
              </w:rPr>
              <w:t>GIỚI THIỆU ĐỀ TÀI</w:t>
            </w:r>
            <w:r>
              <w:rPr>
                <w:noProof/>
                <w:webHidden/>
              </w:rPr>
              <w:tab/>
            </w:r>
            <w:r>
              <w:rPr>
                <w:noProof/>
                <w:webHidden/>
              </w:rPr>
              <w:fldChar w:fldCharType="begin"/>
            </w:r>
            <w:r>
              <w:rPr>
                <w:noProof/>
                <w:webHidden/>
              </w:rPr>
              <w:instrText xml:space="preserve"> PAGEREF _Toc165193799 \h </w:instrText>
            </w:r>
            <w:r>
              <w:rPr>
                <w:noProof/>
                <w:webHidden/>
              </w:rPr>
            </w:r>
            <w:r>
              <w:rPr>
                <w:noProof/>
                <w:webHidden/>
              </w:rPr>
              <w:fldChar w:fldCharType="separate"/>
            </w:r>
            <w:r>
              <w:rPr>
                <w:noProof/>
                <w:webHidden/>
              </w:rPr>
              <w:t>1</w:t>
            </w:r>
            <w:r>
              <w:rPr>
                <w:noProof/>
                <w:webHidden/>
              </w:rPr>
              <w:fldChar w:fldCharType="end"/>
            </w:r>
          </w:hyperlink>
        </w:p>
        <w:p w14:paraId="061389D6" w14:textId="3001A9D6" w:rsidR="00215B23" w:rsidRDefault="00215B23">
          <w:pPr>
            <w:pStyle w:val="TOC2"/>
            <w:tabs>
              <w:tab w:val="left" w:pos="1200"/>
              <w:tab w:val="right" w:leader="dot" w:pos="9062"/>
            </w:tabs>
            <w:rPr>
              <w:rFonts w:asciiTheme="minorHAnsi" w:eastAsiaTheme="minorEastAsia" w:hAnsiTheme="minorHAnsi"/>
              <w:noProof/>
              <w:szCs w:val="24"/>
            </w:rPr>
          </w:pPr>
          <w:hyperlink w:anchor="_Toc165193800" w:history="1">
            <w:r w:rsidRPr="00134F3A">
              <w:rPr>
                <w:rStyle w:val="Hyperlink"/>
                <w:noProof/>
                <w:lang w:val="vi-VN"/>
              </w:rPr>
              <w:t>1.1</w:t>
            </w:r>
            <w:r>
              <w:rPr>
                <w:rFonts w:asciiTheme="minorHAnsi" w:eastAsiaTheme="minorEastAsia" w:hAnsiTheme="minorHAnsi"/>
                <w:noProof/>
                <w:szCs w:val="24"/>
                <w:lang w:val="vi-VN"/>
              </w:rPr>
              <w:t xml:space="preserve"> </w:t>
            </w:r>
            <w:r w:rsidRPr="00134F3A">
              <w:rPr>
                <w:rStyle w:val="Hyperlink"/>
                <w:noProof/>
              </w:rPr>
              <w:t>GIỚI</w:t>
            </w:r>
            <w:r w:rsidRPr="00134F3A">
              <w:rPr>
                <w:rStyle w:val="Hyperlink"/>
                <w:noProof/>
                <w:lang w:val="vi-VN"/>
              </w:rPr>
              <w:t xml:space="preserve"> THIỆU</w:t>
            </w:r>
            <w:r>
              <w:rPr>
                <w:noProof/>
                <w:webHidden/>
              </w:rPr>
              <w:tab/>
            </w:r>
            <w:r>
              <w:rPr>
                <w:noProof/>
                <w:webHidden/>
              </w:rPr>
              <w:fldChar w:fldCharType="begin"/>
            </w:r>
            <w:r>
              <w:rPr>
                <w:noProof/>
                <w:webHidden/>
              </w:rPr>
              <w:instrText xml:space="preserve"> PAGEREF _Toc165193800 \h </w:instrText>
            </w:r>
            <w:r>
              <w:rPr>
                <w:noProof/>
                <w:webHidden/>
              </w:rPr>
            </w:r>
            <w:r>
              <w:rPr>
                <w:noProof/>
                <w:webHidden/>
              </w:rPr>
              <w:fldChar w:fldCharType="separate"/>
            </w:r>
            <w:r>
              <w:rPr>
                <w:noProof/>
                <w:webHidden/>
              </w:rPr>
              <w:t>1</w:t>
            </w:r>
            <w:r>
              <w:rPr>
                <w:noProof/>
                <w:webHidden/>
              </w:rPr>
              <w:fldChar w:fldCharType="end"/>
            </w:r>
          </w:hyperlink>
        </w:p>
        <w:p w14:paraId="369B8187" w14:textId="61076805" w:rsidR="00215B23" w:rsidRDefault="00215B23">
          <w:pPr>
            <w:pStyle w:val="TOC3"/>
            <w:tabs>
              <w:tab w:val="right" w:leader="dot" w:pos="9062"/>
            </w:tabs>
            <w:rPr>
              <w:rFonts w:asciiTheme="minorHAnsi" w:eastAsiaTheme="minorEastAsia" w:hAnsiTheme="minorHAnsi"/>
              <w:noProof/>
              <w:szCs w:val="24"/>
            </w:rPr>
          </w:pPr>
          <w:hyperlink w:anchor="_Toc165193801" w:history="1">
            <w:r w:rsidRPr="00134F3A">
              <w:rPr>
                <w:rStyle w:val="Hyperlink"/>
                <w:noProof/>
                <w:lang w:val="vi-VN"/>
              </w:rPr>
              <w:t>1.1.1 Lí do chọn đề tài</w:t>
            </w:r>
            <w:r>
              <w:rPr>
                <w:noProof/>
                <w:webHidden/>
              </w:rPr>
              <w:tab/>
            </w:r>
            <w:r>
              <w:rPr>
                <w:noProof/>
                <w:webHidden/>
              </w:rPr>
              <w:fldChar w:fldCharType="begin"/>
            </w:r>
            <w:r>
              <w:rPr>
                <w:noProof/>
                <w:webHidden/>
              </w:rPr>
              <w:instrText xml:space="preserve"> PAGEREF _Toc165193801 \h </w:instrText>
            </w:r>
            <w:r>
              <w:rPr>
                <w:noProof/>
                <w:webHidden/>
              </w:rPr>
            </w:r>
            <w:r>
              <w:rPr>
                <w:noProof/>
                <w:webHidden/>
              </w:rPr>
              <w:fldChar w:fldCharType="separate"/>
            </w:r>
            <w:r>
              <w:rPr>
                <w:noProof/>
                <w:webHidden/>
              </w:rPr>
              <w:t>1</w:t>
            </w:r>
            <w:r>
              <w:rPr>
                <w:noProof/>
                <w:webHidden/>
              </w:rPr>
              <w:fldChar w:fldCharType="end"/>
            </w:r>
          </w:hyperlink>
        </w:p>
        <w:p w14:paraId="06C4E705" w14:textId="4F04DC98" w:rsidR="00215B23" w:rsidRDefault="00215B23">
          <w:pPr>
            <w:pStyle w:val="TOC3"/>
            <w:tabs>
              <w:tab w:val="right" w:leader="dot" w:pos="9062"/>
            </w:tabs>
            <w:rPr>
              <w:rFonts w:asciiTheme="minorHAnsi" w:eastAsiaTheme="minorEastAsia" w:hAnsiTheme="minorHAnsi"/>
              <w:noProof/>
              <w:szCs w:val="24"/>
            </w:rPr>
          </w:pPr>
          <w:hyperlink w:anchor="_Toc165193802" w:history="1">
            <w:r w:rsidRPr="00134F3A">
              <w:rPr>
                <w:rStyle w:val="Hyperlink"/>
                <w:noProof/>
                <w:lang w:val="vi-VN"/>
              </w:rPr>
              <w:t>1.1.2 Mục đích</w:t>
            </w:r>
            <w:r>
              <w:rPr>
                <w:noProof/>
                <w:webHidden/>
              </w:rPr>
              <w:tab/>
            </w:r>
            <w:r>
              <w:rPr>
                <w:noProof/>
                <w:webHidden/>
              </w:rPr>
              <w:fldChar w:fldCharType="begin"/>
            </w:r>
            <w:r>
              <w:rPr>
                <w:noProof/>
                <w:webHidden/>
              </w:rPr>
              <w:instrText xml:space="preserve"> PAGEREF _Toc165193802 \h </w:instrText>
            </w:r>
            <w:r>
              <w:rPr>
                <w:noProof/>
                <w:webHidden/>
              </w:rPr>
            </w:r>
            <w:r>
              <w:rPr>
                <w:noProof/>
                <w:webHidden/>
              </w:rPr>
              <w:fldChar w:fldCharType="separate"/>
            </w:r>
            <w:r>
              <w:rPr>
                <w:noProof/>
                <w:webHidden/>
              </w:rPr>
              <w:t>2</w:t>
            </w:r>
            <w:r>
              <w:rPr>
                <w:noProof/>
                <w:webHidden/>
              </w:rPr>
              <w:fldChar w:fldCharType="end"/>
            </w:r>
          </w:hyperlink>
        </w:p>
        <w:p w14:paraId="4ADF6F86" w14:textId="28A4F91B" w:rsidR="00215B23" w:rsidRDefault="00215B23">
          <w:pPr>
            <w:pStyle w:val="TOC3"/>
            <w:tabs>
              <w:tab w:val="right" w:leader="dot" w:pos="9062"/>
            </w:tabs>
            <w:rPr>
              <w:rFonts w:asciiTheme="minorHAnsi" w:eastAsiaTheme="minorEastAsia" w:hAnsiTheme="minorHAnsi"/>
              <w:noProof/>
              <w:szCs w:val="24"/>
            </w:rPr>
          </w:pPr>
          <w:hyperlink w:anchor="_Toc165193803" w:history="1">
            <w:r w:rsidRPr="00134F3A">
              <w:rPr>
                <w:rStyle w:val="Hyperlink"/>
                <w:noProof/>
                <w:lang w:val="vi-VN"/>
              </w:rPr>
              <w:t>1.1.3 Mục tiêu</w:t>
            </w:r>
            <w:r>
              <w:rPr>
                <w:noProof/>
                <w:webHidden/>
              </w:rPr>
              <w:tab/>
            </w:r>
            <w:r>
              <w:rPr>
                <w:noProof/>
                <w:webHidden/>
              </w:rPr>
              <w:fldChar w:fldCharType="begin"/>
            </w:r>
            <w:r>
              <w:rPr>
                <w:noProof/>
                <w:webHidden/>
              </w:rPr>
              <w:instrText xml:space="preserve"> PAGEREF _Toc165193803 \h </w:instrText>
            </w:r>
            <w:r>
              <w:rPr>
                <w:noProof/>
                <w:webHidden/>
              </w:rPr>
            </w:r>
            <w:r>
              <w:rPr>
                <w:noProof/>
                <w:webHidden/>
              </w:rPr>
              <w:fldChar w:fldCharType="separate"/>
            </w:r>
            <w:r>
              <w:rPr>
                <w:noProof/>
                <w:webHidden/>
              </w:rPr>
              <w:t>3</w:t>
            </w:r>
            <w:r>
              <w:rPr>
                <w:noProof/>
                <w:webHidden/>
              </w:rPr>
              <w:fldChar w:fldCharType="end"/>
            </w:r>
          </w:hyperlink>
        </w:p>
        <w:p w14:paraId="78C6572B" w14:textId="3579246A" w:rsidR="00215B23" w:rsidRDefault="00215B23">
          <w:pPr>
            <w:pStyle w:val="TOC3"/>
            <w:tabs>
              <w:tab w:val="right" w:leader="dot" w:pos="9062"/>
            </w:tabs>
            <w:rPr>
              <w:rFonts w:asciiTheme="minorHAnsi" w:eastAsiaTheme="minorEastAsia" w:hAnsiTheme="minorHAnsi"/>
              <w:noProof/>
              <w:szCs w:val="24"/>
            </w:rPr>
          </w:pPr>
          <w:hyperlink w:anchor="_Toc165193804" w:history="1">
            <w:r w:rsidRPr="00134F3A">
              <w:rPr>
                <w:rStyle w:val="Hyperlink"/>
                <w:noProof/>
                <w:lang w:val="vi-VN"/>
              </w:rPr>
              <w:t>1.1.4 Tầm nhìn</w:t>
            </w:r>
            <w:r>
              <w:rPr>
                <w:noProof/>
                <w:webHidden/>
              </w:rPr>
              <w:tab/>
            </w:r>
            <w:r>
              <w:rPr>
                <w:noProof/>
                <w:webHidden/>
              </w:rPr>
              <w:fldChar w:fldCharType="begin"/>
            </w:r>
            <w:r>
              <w:rPr>
                <w:noProof/>
                <w:webHidden/>
              </w:rPr>
              <w:instrText xml:space="preserve"> PAGEREF _Toc165193804 \h </w:instrText>
            </w:r>
            <w:r>
              <w:rPr>
                <w:noProof/>
                <w:webHidden/>
              </w:rPr>
            </w:r>
            <w:r>
              <w:rPr>
                <w:noProof/>
                <w:webHidden/>
              </w:rPr>
              <w:fldChar w:fldCharType="separate"/>
            </w:r>
            <w:r>
              <w:rPr>
                <w:noProof/>
                <w:webHidden/>
              </w:rPr>
              <w:t>3</w:t>
            </w:r>
            <w:r>
              <w:rPr>
                <w:noProof/>
                <w:webHidden/>
              </w:rPr>
              <w:fldChar w:fldCharType="end"/>
            </w:r>
          </w:hyperlink>
        </w:p>
        <w:p w14:paraId="6C0B179C" w14:textId="2D252CCA" w:rsidR="00215B23" w:rsidRDefault="00215B23">
          <w:pPr>
            <w:pStyle w:val="TOC3"/>
            <w:tabs>
              <w:tab w:val="right" w:leader="dot" w:pos="9062"/>
            </w:tabs>
            <w:rPr>
              <w:rFonts w:asciiTheme="minorHAnsi" w:eastAsiaTheme="minorEastAsia" w:hAnsiTheme="minorHAnsi"/>
              <w:noProof/>
              <w:szCs w:val="24"/>
            </w:rPr>
          </w:pPr>
          <w:hyperlink w:anchor="_Toc165193805" w:history="1">
            <w:r w:rsidRPr="00134F3A">
              <w:rPr>
                <w:rStyle w:val="Hyperlink"/>
                <w:noProof/>
                <w:lang w:val="vi-VN"/>
              </w:rPr>
              <w:t>1.1.5 Sứ mệnh</w:t>
            </w:r>
            <w:r>
              <w:rPr>
                <w:noProof/>
                <w:webHidden/>
              </w:rPr>
              <w:tab/>
            </w:r>
            <w:r>
              <w:rPr>
                <w:noProof/>
                <w:webHidden/>
              </w:rPr>
              <w:fldChar w:fldCharType="begin"/>
            </w:r>
            <w:r>
              <w:rPr>
                <w:noProof/>
                <w:webHidden/>
              </w:rPr>
              <w:instrText xml:space="preserve"> PAGEREF _Toc165193805 \h </w:instrText>
            </w:r>
            <w:r>
              <w:rPr>
                <w:noProof/>
                <w:webHidden/>
              </w:rPr>
            </w:r>
            <w:r>
              <w:rPr>
                <w:noProof/>
                <w:webHidden/>
              </w:rPr>
              <w:fldChar w:fldCharType="separate"/>
            </w:r>
            <w:r>
              <w:rPr>
                <w:noProof/>
                <w:webHidden/>
              </w:rPr>
              <w:t>3</w:t>
            </w:r>
            <w:r>
              <w:rPr>
                <w:noProof/>
                <w:webHidden/>
              </w:rPr>
              <w:fldChar w:fldCharType="end"/>
            </w:r>
          </w:hyperlink>
        </w:p>
        <w:p w14:paraId="0095B9C8" w14:textId="2507D138" w:rsidR="00215B23" w:rsidRDefault="00215B23">
          <w:pPr>
            <w:pStyle w:val="TOC2"/>
            <w:tabs>
              <w:tab w:val="left" w:pos="1200"/>
              <w:tab w:val="right" w:leader="dot" w:pos="9062"/>
            </w:tabs>
            <w:rPr>
              <w:rFonts w:asciiTheme="minorHAnsi" w:eastAsiaTheme="minorEastAsia" w:hAnsiTheme="minorHAnsi"/>
              <w:noProof/>
              <w:szCs w:val="24"/>
            </w:rPr>
          </w:pPr>
          <w:hyperlink w:anchor="_Toc165193806" w:history="1">
            <w:r w:rsidRPr="00134F3A">
              <w:rPr>
                <w:rStyle w:val="Hyperlink"/>
                <w:noProof/>
                <w:lang w:val="vi-VN"/>
              </w:rPr>
              <w:t>1.2</w:t>
            </w:r>
            <w:r>
              <w:rPr>
                <w:rFonts w:asciiTheme="minorHAnsi" w:eastAsiaTheme="minorEastAsia" w:hAnsiTheme="minorHAnsi"/>
                <w:noProof/>
                <w:szCs w:val="24"/>
                <w:lang w:val="vi-VN"/>
              </w:rPr>
              <w:t xml:space="preserve"> </w:t>
            </w:r>
            <w:r w:rsidRPr="00134F3A">
              <w:rPr>
                <w:rStyle w:val="Hyperlink"/>
                <w:noProof/>
              </w:rPr>
              <w:t>CƠ SỞ LÝ THUYẾT</w:t>
            </w:r>
            <w:r>
              <w:rPr>
                <w:noProof/>
                <w:webHidden/>
              </w:rPr>
              <w:tab/>
            </w:r>
            <w:r>
              <w:rPr>
                <w:noProof/>
                <w:webHidden/>
              </w:rPr>
              <w:fldChar w:fldCharType="begin"/>
            </w:r>
            <w:r>
              <w:rPr>
                <w:noProof/>
                <w:webHidden/>
              </w:rPr>
              <w:instrText xml:space="preserve"> PAGEREF _Toc165193806 \h </w:instrText>
            </w:r>
            <w:r>
              <w:rPr>
                <w:noProof/>
                <w:webHidden/>
              </w:rPr>
            </w:r>
            <w:r>
              <w:rPr>
                <w:noProof/>
                <w:webHidden/>
              </w:rPr>
              <w:fldChar w:fldCharType="separate"/>
            </w:r>
            <w:r>
              <w:rPr>
                <w:noProof/>
                <w:webHidden/>
              </w:rPr>
              <w:t>4</w:t>
            </w:r>
            <w:r>
              <w:rPr>
                <w:noProof/>
                <w:webHidden/>
              </w:rPr>
              <w:fldChar w:fldCharType="end"/>
            </w:r>
          </w:hyperlink>
        </w:p>
        <w:p w14:paraId="0B04D5BF" w14:textId="17F36E93" w:rsidR="00215B23" w:rsidRDefault="00215B23">
          <w:pPr>
            <w:pStyle w:val="TOC3"/>
            <w:tabs>
              <w:tab w:val="right" w:leader="dot" w:pos="9062"/>
            </w:tabs>
            <w:rPr>
              <w:rFonts w:asciiTheme="minorHAnsi" w:eastAsiaTheme="minorEastAsia" w:hAnsiTheme="minorHAnsi"/>
              <w:noProof/>
              <w:szCs w:val="24"/>
            </w:rPr>
          </w:pPr>
          <w:hyperlink w:anchor="_Toc165193807" w:history="1">
            <w:r w:rsidRPr="00134F3A">
              <w:rPr>
                <w:rStyle w:val="Hyperlink"/>
                <w:noProof/>
                <w:lang w:val="vi-VN"/>
              </w:rPr>
              <w:t>1.2.1 Khái niệm tổ chức sự kiện</w:t>
            </w:r>
            <w:r>
              <w:rPr>
                <w:noProof/>
                <w:webHidden/>
              </w:rPr>
              <w:tab/>
            </w:r>
            <w:r>
              <w:rPr>
                <w:noProof/>
                <w:webHidden/>
              </w:rPr>
              <w:fldChar w:fldCharType="begin"/>
            </w:r>
            <w:r>
              <w:rPr>
                <w:noProof/>
                <w:webHidden/>
              </w:rPr>
              <w:instrText xml:space="preserve"> PAGEREF _Toc165193807 \h </w:instrText>
            </w:r>
            <w:r>
              <w:rPr>
                <w:noProof/>
                <w:webHidden/>
              </w:rPr>
            </w:r>
            <w:r>
              <w:rPr>
                <w:noProof/>
                <w:webHidden/>
              </w:rPr>
              <w:fldChar w:fldCharType="separate"/>
            </w:r>
            <w:r>
              <w:rPr>
                <w:noProof/>
                <w:webHidden/>
              </w:rPr>
              <w:t>4</w:t>
            </w:r>
            <w:r>
              <w:rPr>
                <w:noProof/>
                <w:webHidden/>
              </w:rPr>
              <w:fldChar w:fldCharType="end"/>
            </w:r>
          </w:hyperlink>
        </w:p>
        <w:p w14:paraId="5388BAAE" w14:textId="36FE54F3" w:rsidR="00215B23" w:rsidRDefault="00215B23">
          <w:pPr>
            <w:pStyle w:val="TOC3"/>
            <w:tabs>
              <w:tab w:val="right" w:leader="dot" w:pos="9062"/>
            </w:tabs>
            <w:rPr>
              <w:rFonts w:asciiTheme="minorHAnsi" w:eastAsiaTheme="minorEastAsia" w:hAnsiTheme="minorHAnsi"/>
              <w:noProof/>
              <w:szCs w:val="24"/>
            </w:rPr>
          </w:pPr>
          <w:hyperlink w:anchor="_Toc165193808" w:history="1">
            <w:r w:rsidRPr="00134F3A">
              <w:rPr>
                <w:rStyle w:val="Hyperlink"/>
                <w:noProof/>
                <w:lang w:val="vi-VN"/>
              </w:rPr>
              <w:t>1.2.2 Vai trò của việc tổ chức sự kiện</w:t>
            </w:r>
            <w:r>
              <w:rPr>
                <w:noProof/>
                <w:webHidden/>
              </w:rPr>
              <w:tab/>
            </w:r>
            <w:r>
              <w:rPr>
                <w:noProof/>
                <w:webHidden/>
              </w:rPr>
              <w:fldChar w:fldCharType="begin"/>
            </w:r>
            <w:r>
              <w:rPr>
                <w:noProof/>
                <w:webHidden/>
              </w:rPr>
              <w:instrText xml:space="preserve"> PAGEREF _Toc165193808 \h </w:instrText>
            </w:r>
            <w:r>
              <w:rPr>
                <w:noProof/>
                <w:webHidden/>
              </w:rPr>
            </w:r>
            <w:r>
              <w:rPr>
                <w:noProof/>
                <w:webHidden/>
              </w:rPr>
              <w:fldChar w:fldCharType="separate"/>
            </w:r>
            <w:r>
              <w:rPr>
                <w:noProof/>
                <w:webHidden/>
              </w:rPr>
              <w:t>4</w:t>
            </w:r>
            <w:r>
              <w:rPr>
                <w:noProof/>
                <w:webHidden/>
              </w:rPr>
              <w:fldChar w:fldCharType="end"/>
            </w:r>
          </w:hyperlink>
        </w:p>
        <w:p w14:paraId="3F6E96B1" w14:textId="174D196A" w:rsidR="00215B23" w:rsidRDefault="00215B23">
          <w:pPr>
            <w:pStyle w:val="TOC3"/>
            <w:tabs>
              <w:tab w:val="right" w:leader="dot" w:pos="9062"/>
            </w:tabs>
            <w:rPr>
              <w:rFonts w:asciiTheme="minorHAnsi" w:eastAsiaTheme="minorEastAsia" w:hAnsiTheme="minorHAnsi"/>
              <w:noProof/>
              <w:szCs w:val="24"/>
            </w:rPr>
          </w:pPr>
          <w:hyperlink w:anchor="_Toc165193809" w:history="1">
            <w:r w:rsidRPr="00134F3A">
              <w:rPr>
                <w:rStyle w:val="Hyperlink"/>
                <w:noProof/>
                <w:lang w:val="vi-VN"/>
              </w:rPr>
              <w:t>1.2.3 Thế nào là một trang web tổ chức sự kiện</w:t>
            </w:r>
            <w:r>
              <w:rPr>
                <w:noProof/>
                <w:webHidden/>
              </w:rPr>
              <w:tab/>
            </w:r>
            <w:r>
              <w:rPr>
                <w:noProof/>
                <w:webHidden/>
              </w:rPr>
              <w:fldChar w:fldCharType="begin"/>
            </w:r>
            <w:r>
              <w:rPr>
                <w:noProof/>
                <w:webHidden/>
              </w:rPr>
              <w:instrText xml:space="preserve"> PAGEREF _Toc165193809 \h </w:instrText>
            </w:r>
            <w:r>
              <w:rPr>
                <w:noProof/>
                <w:webHidden/>
              </w:rPr>
            </w:r>
            <w:r>
              <w:rPr>
                <w:noProof/>
                <w:webHidden/>
              </w:rPr>
              <w:fldChar w:fldCharType="separate"/>
            </w:r>
            <w:r>
              <w:rPr>
                <w:noProof/>
                <w:webHidden/>
              </w:rPr>
              <w:t>4</w:t>
            </w:r>
            <w:r>
              <w:rPr>
                <w:noProof/>
                <w:webHidden/>
              </w:rPr>
              <w:fldChar w:fldCharType="end"/>
            </w:r>
          </w:hyperlink>
        </w:p>
        <w:p w14:paraId="1097CEA2" w14:textId="3DDFE69F" w:rsidR="00215B23" w:rsidRDefault="00215B23">
          <w:pPr>
            <w:pStyle w:val="TOC3"/>
            <w:tabs>
              <w:tab w:val="right" w:leader="dot" w:pos="9062"/>
            </w:tabs>
            <w:rPr>
              <w:rFonts w:asciiTheme="minorHAnsi" w:eastAsiaTheme="minorEastAsia" w:hAnsiTheme="minorHAnsi"/>
              <w:noProof/>
              <w:szCs w:val="24"/>
            </w:rPr>
          </w:pPr>
          <w:hyperlink w:anchor="_Toc165193810" w:history="1">
            <w:r w:rsidRPr="00134F3A">
              <w:rPr>
                <w:rStyle w:val="Hyperlink"/>
                <w:noProof/>
                <w:lang w:val="vi-VN"/>
              </w:rPr>
              <w:t>1.2.4 Một trang web tổ chức dịch vụ gồm những gì?</w:t>
            </w:r>
            <w:r>
              <w:rPr>
                <w:noProof/>
                <w:webHidden/>
              </w:rPr>
              <w:tab/>
            </w:r>
            <w:r>
              <w:rPr>
                <w:noProof/>
                <w:webHidden/>
              </w:rPr>
              <w:fldChar w:fldCharType="begin"/>
            </w:r>
            <w:r>
              <w:rPr>
                <w:noProof/>
                <w:webHidden/>
              </w:rPr>
              <w:instrText xml:space="preserve"> PAGEREF _Toc165193810 \h </w:instrText>
            </w:r>
            <w:r>
              <w:rPr>
                <w:noProof/>
                <w:webHidden/>
              </w:rPr>
            </w:r>
            <w:r>
              <w:rPr>
                <w:noProof/>
                <w:webHidden/>
              </w:rPr>
              <w:fldChar w:fldCharType="separate"/>
            </w:r>
            <w:r>
              <w:rPr>
                <w:noProof/>
                <w:webHidden/>
              </w:rPr>
              <w:t>5</w:t>
            </w:r>
            <w:r>
              <w:rPr>
                <w:noProof/>
                <w:webHidden/>
              </w:rPr>
              <w:fldChar w:fldCharType="end"/>
            </w:r>
          </w:hyperlink>
        </w:p>
        <w:p w14:paraId="2ADED786" w14:textId="06B8DB1D" w:rsidR="00215B23" w:rsidRDefault="00215B23">
          <w:pPr>
            <w:pStyle w:val="TOC1"/>
            <w:tabs>
              <w:tab w:val="right" w:leader="dot" w:pos="9062"/>
            </w:tabs>
            <w:rPr>
              <w:rFonts w:asciiTheme="minorHAnsi" w:eastAsiaTheme="minorEastAsia" w:hAnsiTheme="minorHAnsi"/>
              <w:noProof/>
              <w:szCs w:val="24"/>
            </w:rPr>
          </w:pPr>
          <w:hyperlink w:anchor="_Toc165193811" w:history="1">
            <w:r w:rsidRPr="00134F3A">
              <w:rPr>
                <w:rStyle w:val="Hyperlink"/>
                <w:noProof/>
              </w:rPr>
              <w:t>CHƯƠNG 2</w:t>
            </w:r>
            <w:r>
              <w:rPr>
                <w:noProof/>
                <w:webHidden/>
              </w:rPr>
              <w:tab/>
            </w:r>
            <w:r>
              <w:rPr>
                <w:noProof/>
                <w:webHidden/>
              </w:rPr>
              <w:fldChar w:fldCharType="begin"/>
            </w:r>
            <w:r>
              <w:rPr>
                <w:noProof/>
                <w:webHidden/>
              </w:rPr>
              <w:instrText xml:space="preserve"> PAGEREF _Toc165193811 \h </w:instrText>
            </w:r>
            <w:r>
              <w:rPr>
                <w:noProof/>
                <w:webHidden/>
              </w:rPr>
            </w:r>
            <w:r>
              <w:rPr>
                <w:noProof/>
                <w:webHidden/>
              </w:rPr>
              <w:fldChar w:fldCharType="separate"/>
            </w:r>
            <w:r>
              <w:rPr>
                <w:noProof/>
                <w:webHidden/>
              </w:rPr>
              <w:t>6</w:t>
            </w:r>
            <w:r>
              <w:rPr>
                <w:noProof/>
                <w:webHidden/>
              </w:rPr>
              <w:fldChar w:fldCharType="end"/>
            </w:r>
          </w:hyperlink>
        </w:p>
        <w:p w14:paraId="41FEEBC6" w14:textId="6DE2FDD4" w:rsidR="00215B23" w:rsidRDefault="00215B23">
          <w:pPr>
            <w:pStyle w:val="TOC1"/>
            <w:tabs>
              <w:tab w:val="right" w:leader="dot" w:pos="9062"/>
            </w:tabs>
            <w:rPr>
              <w:rFonts w:asciiTheme="minorHAnsi" w:eastAsiaTheme="minorEastAsia" w:hAnsiTheme="minorHAnsi"/>
              <w:noProof/>
              <w:szCs w:val="24"/>
            </w:rPr>
          </w:pPr>
          <w:hyperlink w:anchor="_Toc165193812" w:history="1">
            <w:r w:rsidRPr="00134F3A">
              <w:rPr>
                <w:rStyle w:val="Hyperlink"/>
                <w:noProof/>
              </w:rPr>
              <w:t>NỘI</w:t>
            </w:r>
            <w:r w:rsidRPr="00134F3A">
              <w:rPr>
                <w:rStyle w:val="Hyperlink"/>
                <w:noProof/>
                <w:lang w:val="vi-VN"/>
              </w:rPr>
              <w:t xml:space="preserve"> DUNG THỰC HIỆN</w:t>
            </w:r>
            <w:r>
              <w:rPr>
                <w:noProof/>
                <w:webHidden/>
              </w:rPr>
              <w:tab/>
            </w:r>
            <w:r>
              <w:rPr>
                <w:noProof/>
                <w:webHidden/>
              </w:rPr>
              <w:fldChar w:fldCharType="begin"/>
            </w:r>
            <w:r>
              <w:rPr>
                <w:noProof/>
                <w:webHidden/>
              </w:rPr>
              <w:instrText xml:space="preserve"> PAGEREF _Toc165193812 \h </w:instrText>
            </w:r>
            <w:r>
              <w:rPr>
                <w:noProof/>
                <w:webHidden/>
              </w:rPr>
            </w:r>
            <w:r>
              <w:rPr>
                <w:noProof/>
                <w:webHidden/>
              </w:rPr>
              <w:fldChar w:fldCharType="separate"/>
            </w:r>
            <w:r>
              <w:rPr>
                <w:noProof/>
                <w:webHidden/>
              </w:rPr>
              <w:t>6</w:t>
            </w:r>
            <w:r>
              <w:rPr>
                <w:noProof/>
                <w:webHidden/>
              </w:rPr>
              <w:fldChar w:fldCharType="end"/>
            </w:r>
          </w:hyperlink>
        </w:p>
        <w:p w14:paraId="6BA7D854" w14:textId="047F5881" w:rsidR="00215B23" w:rsidRDefault="00215B23">
          <w:pPr>
            <w:pStyle w:val="TOC2"/>
            <w:tabs>
              <w:tab w:val="right" w:leader="dot" w:pos="9062"/>
            </w:tabs>
            <w:rPr>
              <w:rFonts w:asciiTheme="minorHAnsi" w:eastAsiaTheme="minorEastAsia" w:hAnsiTheme="minorHAnsi"/>
              <w:noProof/>
              <w:szCs w:val="24"/>
            </w:rPr>
          </w:pPr>
          <w:hyperlink w:anchor="_Toc165193813" w:history="1">
            <w:r w:rsidRPr="00134F3A">
              <w:rPr>
                <w:rStyle w:val="Hyperlink"/>
                <w:noProof/>
                <w:lang w:val="vi-VN"/>
              </w:rPr>
              <w:t>2.1 TÌM HIỂU VỀ LẬP TRÌNH WEB</w:t>
            </w:r>
            <w:r>
              <w:rPr>
                <w:noProof/>
                <w:webHidden/>
              </w:rPr>
              <w:tab/>
            </w:r>
            <w:r>
              <w:rPr>
                <w:noProof/>
                <w:webHidden/>
              </w:rPr>
              <w:fldChar w:fldCharType="begin"/>
            </w:r>
            <w:r>
              <w:rPr>
                <w:noProof/>
                <w:webHidden/>
              </w:rPr>
              <w:instrText xml:space="preserve"> PAGEREF _Toc165193813 \h </w:instrText>
            </w:r>
            <w:r>
              <w:rPr>
                <w:noProof/>
                <w:webHidden/>
              </w:rPr>
            </w:r>
            <w:r>
              <w:rPr>
                <w:noProof/>
                <w:webHidden/>
              </w:rPr>
              <w:fldChar w:fldCharType="separate"/>
            </w:r>
            <w:r>
              <w:rPr>
                <w:noProof/>
                <w:webHidden/>
              </w:rPr>
              <w:t>6</w:t>
            </w:r>
            <w:r>
              <w:rPr>
                <w:noProof/>
                <w:webHidden/>
              </w:rPr>
              <w:fldChar w:fldCharType="end"/>
            </w:r>
          </w:hyperlink>
        </w:p>
        <w:p w14:paraId="212300B5" w14:textId="7E2590C8" w:rsidR="00215B23" w:rsidRDefault="00215B23">
          <w:pPr>
            <w:pStyle w:val="TOC2"/>
            <w:tabs>
              <w:tab w:val="right" w:leader="dot" w:pos="9062"/>
            </w:tabs>
            <w:rPr>
              <w:rFonts w:asciiTheme="minorHAnsi" w:eastAsiaTheme="minorEastAsia" w:hAnsiTheme="minorHAnsi"/>
              <w:noProof/>
              <w:szCs w:val="24"/>
            </w:rPr>
          </w:pPr>
          <w:hyperlink w:anchor="_Toc165193814" w:history="1">
            <w:r w:rsidRPr="00134F3A">
              <w:rPr>
                <w:rStyle w:val="Hyperlink"/>
                <w:noProof/>
                <w:lang w:val="vi-VN"/>
              </w:rPr>
              <w:t>2.1.1 Lập trình web là gì?</w:t>
            </w:r>
            <w:r>
              <w:rPr>
                <w:noProof/>
                <w:webHidden/>
              </w:rPr>
              <w:tab/>
            </w:r>
            <w:r>
              <w:rPr>
                <w:noProof/>
                <w:webHidden/>
              </w:rPr>
              <w:fldChar w:fldCharType="begin"/>
            </w:r>
            <w:r>
              <w:rPr>
                <w:noProof/>
                <w:webHidden/>
              </w:rPr>
              <w:instrText xml:space="preserve"> PAGEREF _Toc165193814 \h </w:instrText>
            </w:r>
            <w:r>
              <w:rPr>
                <w:noProof/>
                <w:webHidden/>
              </w:rPr>
            </w:r>
            <w:r>
              <w:rPr>
                <w:noProof/>
                <w:webHidden/>
              </w:rPr>
              <w:fldChar w:fldCharType="separate"/>
            </w:r>
            <w:r>
              <w:rPr>
                <w:noProof/>
                <w:webHidden/>
              </w:rPr>
              <w:t>6</w:t>
            </w:r>
            <w:r>
              <w:rPr>
                <w:noProof/>
                <w:webHidden/>
              </w:rPr>
              <w:fldChar w:fldCharType="end"/>
            </w:r>
          </w:hyperlink>
        </w:p>
        <w:p w14:paraId="56DEF2B3" w14:textId="55FA614A" w:rsidR="00215B23" w:rsidRDefault="00215B23">
          <w:pPr>
            <w:pStyle w:val="TOC2"/>
            <w:tabs>
              <w:tab w:val="right" w:leader="dot" w:pos="9062"/>
            </w:tabs>
            <w:rPr>
              <w:rFonts w:asciiTheme="minorHAnsi" w:eastAsiaTheme="minorEastAsia" w:hAnsiTheme="minorHAnsi"/>
              <w:noProof/>
              <w:szCs w:val="24"/>
            </w:rPr>
          </w:pPr>
          <w:hyperlink w:anchor="_Toc165193815" w:history="1">
            <w:r w:rsidRPr="00134F3A">
              <w:rPr>
                <w:rStyle w:val="Hyperlink"/>
                <w:noProof/>
                <w:shd w:val="clear" w:color="auto" w:fill="FFFFFF"/>
                <w:lang w:val="vi-VN"/>
              </w:rPr>
              <w:t>2.1.2 Ngôn ngữ lập trình</w:t>
            </w:r>
            <w:r>
              <w:rPr>
                <w:noProof/>
                <w:webHidden/>
              </w:rPr>
              <w:tab/>
            </w:r>
            <w:r>
              <w:rPr>
                <w:noProof/>
                <w:webHidden/>
              </w:rPr>
              <w:fldChar w:fldCharType="begin"/>
            </w:r>
            <w:r>
              <w:rPr>
                <w:noProof/>
                <w:webHidden/>
              </w:rPr>
              <w:instrText xml:space="preserve"> PAGEREF _Toc165193815 \h </w:instrText>
            </w:r>
            <w:r>
              <w:rPr>
                <w:noProof/>
                <w:webHidden/>
              </w:rPr>
            </w:r>
            <w:r>
              <w:rPr>
                <w:noProof/>
                <w:webHidden/>
              </w:rPr>
              <w:fldChar w:fldCharType="separate"/>
            </w:r>
            <w:r>
              <w:rPr>
                <w:noProof/>
                <w:webHidden/>
              </w:rPr>
              <w:t>7</w:t>
            </w:r>
            <w:r>
              <w:rPr>
                <w:noProof/>
                <w:webHidden/>
              </w:rPr>
              <w:fldChar w:fldCharType="end"/>
            </w:r>
          </w:hyperlink>
        </w:p>
        <w:p w14:paraId="421199CA" w14:textId="75069295" w:rsidR="00215B23" w:rsidRPr="00215B23" w:rsidRDefault="00215B23">
          <w:pPr>
            <w:pStyle w:val="TOC4"/>
            <w:tabs>
              <w:tab w:val="right" w:leader="dot" w:pos="9062"/>
            </w:tabs>
            <w:rPr>
              <w:rFonts w:asciiTheme="minorHAnsi" w:eastAsiaTheme="minorEastAsia" w:hAnsiTheme="minorHAnsi"/>
              <w:noProof/>
              <w:szCs w:val="24"/>
            </w:rPr>
          </w:pPr>
          <w:hyperlink w:anchor="_Toc165193816" w:history="1">
            <w:r w:rsidRPr="00215B23">
              <w:rPr>
                <w:rStyle w:val="Hyperlink"/>
                <w:rFonts w:cs="Times New Roman"/>
                <w:noProof/>
                <w:lang w:val="vi-VN"/>
              </w:rPr>
              <w:t>2.1.2.1 HTML</w:t>
            </w:r>
            <w:r w:rsidRPr="00215B23">
              <w:rPr>
                <w:noProof/>
                <w:webHidden/>
              </w:rPr>
              <w:tab/>
            </w:r>
            <w:r w:rsidRPr="00215B23">
              <w:rPr>
                <w:noProof/>
                <w:webHidden/>
              </w:rPr>
              <w:fldChar w:fldCharType="begin"/>
            </w:r>
            <w:r w:rsidRPr="00215B23">
              <w:rPr>
                <w:noProof/>
                <w:webHidden/>
              </w:rPr>
              <w:instrText xml:space="preserve"> PAGEREF _Toc165193816 \h </w:instrText>
            </w:r>
            <w:r w:rsidRPr="00215B23">
              <w:rPr>
                <w:noProof/>
                <w:webHidden/>
              </w:rPr>
            </w:r>
            <w:r w:rsidRPr="00215B23">
              <w:rPr>
                <w:noProof/>
                <w:webHidden/>
              </w:rPr>
              <w:fldChar w:fldCharType="separate"/>
            </w:r>
            <w:r w:rsidRPr="00215B23">
              <w:rPr>
                <w:noProof/>
                <w:webHidden/>
              </w:rPr>
              <w:t>7</w:t>
            </w:r>
            <w:r w:rsidRPr="00215B23">
              <w:rPr>
                <w:noProof/>
                <w:webHidden/>
              </w:rPr>
              <w:fldChar w:fldCharType="end"/>
            </w:r>
          </w:hyperlink>
        </w:p>
        <w:p w14:paraId="3845AF47" w14:textId="42FA36D5" w:rsidR="00215B23" w:rsidRPr="00215B23" w:rsidRDefault="00215B23">
          <w:pPr>
            <w:pStyle w:val="TOC4"/>
            <w:tabs>
              <w:tab w:val="right" w:leader="dot" w:pos="9062"/>
            </w:tabs>
            <w:rPr>
              <w:rFonts w:asciiTheme="minorHAnsi" w:eastAsiaTheme="minorEastAsia" w:hAnsiTheme="minorHAnsi"/>
              <w:noProof/>
              <w:szCs w:val="24"/>
            </w:rPr>
          </w:pPr>
          <w:hyperlink w:anchor="_Toc165193817" w:history="1">
            <w:r w:rsidRPr="00215B23">
              <w:rPr>
                <w:rStyle w:val="Hyperlink"/>
                <w:rFonts w:cs="Times New Roman"/>
                <w:noProof/>
                <w:lang w:val="vi-VN"/>
              </w:rPr>
              <w:t>2.1.2.2 CSS</w:t>
            </w:r>
            <w:r w:rsidRPr="00215B23">
              <w:rPr>
                <w:noProof/>
                <w:webHidden/>
              </w:rPr>
              <w:tab/>
            </w:r>
            <w:r w:rsidRPr="00215B23">
              <w:rPr>
                <w:noProof/>
                <w:webHidden/>
              </w:rPr>
              <w:fldChar w:fldCharType="begin"/>
            </w:r>
            <w:r w:rsidRPr="00215B23">
              <w:rPr>
                <w:noProof/>
                <w:webHidden/>
              </w:rPr>
              <w:instrText xml:space="preserve"> PAGEREF _Toc165193817 \h </w:instrText>
            </w:r>
            <w:r w:rsidRPr="00215B23">
              <w:rPr>
                <w:noProof/>
                <w:webHidden/>
              </w:rPr>
            </w:r>
            <w:r w:rsidRPr="00215B23">
              <w:rPr>
                <w:noProof/>
                <w:webHidden/>
              </w:rPr>
              <w:fldChar w:fldCharType="separate"/>
            </w:r>
            <w:r w:rsidRPr="00215B23">
              <w:rPr>
                <w:noProof/>
                <w:webHidden/>
              </w:rPr>
              <w:t>8</w:t>
            </w:r>
            <w:r w:rsidRPr="00215B23">
              <w:rPr>
                <w:noProof/>
                <w:webHidden/>
              </w:rPr>
              <w:fldChar w:fldCharType="end"/>
            </w:r>
          </w:hyperlink>
        </w:p>
        <w:p w14:paraId="646208EA" w14:textId="35C9393F" w:rsidR="00215B23" w:rsidRPr="00215B23" w:rsidRDefault="00215B23">
          <w:pPr>
            <w:pStyle w:val="TOC4"/>
            <w:tabs>
              <w:tab w:val="right" w:leader="dot" w:pos="9062"/>
            </w:tabs>
            <w:rPr>
              <w:rFonts w:asciiTheme="minorHAnsi" w:eastAsiaTheme="minorEastAsia" w:hAnsiTheme="minorHAnsi"/>
              <w:noProof/>
              <w:szCs w:val="24"/>
            </w:rPr>
          </w:pPr>
          <w:hyperlink w:anchor="_Toc165193818" w:history="1">
            <w:r w:rsidRPr="00215B23">
              <w:rPr>
                <w:rStyle w:val="Hyperlink"/>
                <w:rFonts w:cs="Times New Roman"/>
                <w:noProof/>
                <w:lang w:val="vi-VN"/>
              </w:rPr>
              <w:t>2.1.2.3 JavaScrip</w:t>
            </w:r>
            <w:r w:rsidRPr="00215B23">
              <w:rPr>
                <w:noProof/>
                <w:webHidden/>
              </w:rPr>
              <w:tab/>
            </w:r>
            <w:r w:rsidRPr="00215B23">
              <w:rPr>
                <w:noProof/>
                <w:webHidden/>
              </w:rPr>
              <w:fldChar w:fldCharType="begin"/>
            </w:r>
            <w:r w:rsidRPr="00215B23">
              <w:rPr>
                <w:noProof/>
                <w:webHidden/>
              </w:rPr>
              <w:instrText xml:space="preserve"> PAGEREF _Toc165193818 \h </w:instrText>
            </w:r>
            <w:r w:rsidRPr="00215B23">
              <w:rPr>
                <w:noProof/>
                <w:webHidden/>
              </w:rPr>
            </w:r>
            <w:r w:rsidRPr="00215B23">
              <w:rPr>
                <w:noProof/>
                <w:webHidden/>
              </w:rPr>
              <w:fldChar w:fldCharType="separate"/>
            </w:r>
            <w:r w:rsidRPr="00215B23">
              <w:rPr>
                <w:noProof/>
                <w:webHidden/>
              </w:rPr>
              <w:t>9</w:t>
            </w:r>
            <w:r w:rsidRPr="00215B23">
              <w:rPr>
                <w:noProof/>
                <w:webHidden/>
              </w:rPr>
              <w:fldChar w:fldCharType="end"/>
            </w:r>
          </w:hyperlink>
        </w:p>
        <w:p w14:paraId="1FFCD5D9" w14:textId="3CA875E5" w:rsidR="00215B23" w:rsidRDefault="00215B23">
          <w:pPr>
            <w:pStyle w:val="TOC2"/>
            <w:tabs>
              <w:tab w:val="right" w:leader="dot" w:pos="9062"/>
            </w:tabs>
            <w:rPr>
              <w:rFonts w:asciiTheme="minorHAnsi" w:eastAsiaTheme="minorEastAsia" w:hAnsiTheme="minorHAnsi"/>
              <w:noProof/>
              <w:szCs w:val="24"/>
            </w:rPr>
          </w:pPr>
          <w:hyperlink w:anchor="_Toc165193819" w:history="1">
            <w:r w:rsidRPr="00134F3A">
              <w:rPr>
                <w:rStyle w:val="Hyperlink"/>
                <w:bCs/>
                <w:noProof/>
                <w:lang w:val="vi-VN"/>
              </w:rPr>
              <w:t>2.2 LÊN Ý TƯỞNG THỰC HIỆN</w:t>
            </w:r>
            <w:r>
              <w:rPr>
                <w:noProof/>
                <w:webHidden/>
              </w:rPr>
              <w:tab/>
            </w:r>
            <w:r>
              <w:rPr>
                <w:noProof/>
                <w:webHidden/>
              </w:rPr>
              <w:fldChar w:fldCharType="begin"/>
            </w:r>
            <w:r>
              <w:rPr>
                <w:noProof/>
                <w:webHidden/>
              </w:rPr>
              <w:instrText xml:space="preserve"> PAGEREF _Toc165193819 \h </w:instrText>
            </w:r>
            <w:r>
              <w:rPr>
                <w:noProof/>
                <w:webHidden/>
              </w:rPr>
            </w:r>
            <w:r>
              <w:rPr>
                <w:noProof/>
                <w:webHidden/>
              </w:rPr>
              <w:fldChar w:fldCharType="separate"/>
            </w:r>
            <w:r>
              <w:rPr>
                <w:noProof/>
                <w:webHidden/>
              </w:rPr>
              <w:t>11</w:t>
            </w:r>
            <w:r>
              <w:rPr>
                <w:noProof/>
                <w:webHidden/>
              </w:rPr>
              <w:fldChar w:fldCharType="end"/>
            </w:r>
          </w:hyperlink>
        </w:p>
        <w:p w14:paraId="41A49B55" w14:textId="0B193809" w:rsidR="00215B23" w:rsidRDefault="00215B23">
          <w:pPr>
            <w:pStyle w:val="TOC3"/>
            <w:tabs>
              <w:tab w:val="right" w:leader="dot" w:pos="9062"/>
            </w:tabs>
            <w:rPr>
              <w:rFonts w:asciiTheme="minorHAnsi" w:eastAsiaTheme="minorEastAsia" w:hAnsiTheme="minorHAnsi"/>
              <w:noProof/>
              <w:szCs w:val="24"/>
            </w:rPr>
          </w:pPr>
          <w:hyperlink w:anchor="_Toc165193820" w:history="1">
            <w:r w:rsidRPr="00134F3A">
              <w:rPr>
                <w:rStyle w:val="Hyperlink"/>
                <w:noProof/>
              </w:rPr>
              <w:t>2.2</w:t>
            </w:r>
            <w:r w:rsidRPr="00134F3A">
              <w:rPr>
                <w:rStyle w:val="Hyperlink"/>
                <w:noProof/>
                <w:lang w:val="vi-VN"/>
              </w:rPr>
              <w:t>.1</w:t>
            </w:r>
            <w:r w:rsidRPr="00134F3A">
              <w:rPr>
                <w:rStyle w:val="Hyperlink"/>
                <w:noProof/>
              </w:rPr>
              <w:t xml:space="preserve"> Layout</w:t>
            </w:r>
            <w:r>
              <w:rPr>
                <w:noProof/>
                <w:webHidden/>
              </w:rPr>
              <w:tab/>
            </w:r>
            <w:r>
              <w:rPr>
                <w:noProof/>
                <w:webHidden/>
              </w:rPr>
              <w:fldChar w:fldCharType="begin"/>
            </w:r>
            <w:r>
              <w:rPr>
                <w:noProof/>
                <w:webHidden/>
              </w:rPr>
              <w:instrText xml:space="preserve"> PAGEREF _Toc165193820 \h </w:instrText>
            </w:r>
            <w:r>
              <w:rPr>
                <w:noProof/>
                <w:webHidden/>
              </w:rPr>
            </w:r>
            <w:r>
              <w:rPr>
                <w:noProof/>
                <w:webHidden/>
              </w:rPr>
              <w:fldChar w:fldCharType="separate"/>
            </w:r>
            <w:r>
              <w:rPr>
                <w:noProof/>
                <w:webHidden/>
              </w:rPr>
              <w:t>11</w:t>
            </w:r>
            <w:r>
              <w:rPr>
                <w:noProof/>
                <w:webHidden/>
              </w:rPr>
              <w:fldChar w:fldCharType="end"/>
            </w:r>
          </w:hyperlink>
        </w:p>
        <w:p w14:paraId="62E7D9E1" w14:textId="44620129" w:rsidR="00215B23" w:rsidRPr="00215B23" w:rsidRDefault="00215B23">
          <w:pPr>
            <w:pStyle w:val="TOC4"/>
            <w:tabs>
              <w:tab w:val="right" w:leader="dot" w:pos="9062"/>
            </w:tabs>
            <w:rPr>
              <w:rFonts w:asciiTheme="minorHAnsi" w:eastAsiaTheme="minorEastAsia" w:hAnsiTheme="minorHAnsi"/>
              <w:noProof/>
              <w:szCs w:val="24"/>
            </w:rPr>
          </w:pPr>
          <w:hyperlink w:anchor="_Toc165193821" w:history="1">
            <w:r w:rsidRPr="00215B23">
              <w:rPr>
                <w:rStyle w:val="Hyperlink"/>
                <w:rFonts w:cs="Times New Roman"/>
                <w:noProof/>
              </w:rPr>
              <w:t>2.2.1</w:t>
            </w:r>
            <w:r w:rsidRPr="00215B23">
              <w:rPr>
                <w:rStyle w:val="Hyperlink"/>
                <w:rFonts w:cs="Times New Roman"/>
                <w:noProof/>
                <w:lang w:val="vi-VN"/>
              </w:rPr>
              <w:t>.1</w:t>
            </w:r>
            <w:r w:rsidRPr="00215B23">
              <w:rPr>
                <w:rStyle w:val="Hyperlink"/>
                <w:rFonts w:cs="Times New Roman"/>
                <w:noProof/>
              </w:rPr>
              <w:t xml:space="preserve"> Trang Trang</w:t>
            </w:r>
            <w:r w:rsidRPr="00215B23">
              <w:rPr>
                <w:rStyle w:val="Hyperlink"/>
                <w:rFonts w:cs="Times New Roman"/>
                <w:noProof/>
                <w:lang w:val="vi-VN"/>
              </w:rPr>
              <w:t xml:space="preserve"> </w:t>
            </w:r>
            <w:r w:rsidRPr="00215B23">
              <w:rPr>
                <w:rStyle w:val="Hyperlink"/>
                <w:rFonts w:cs="Times New Roman"/>
                <w:noProof/>
              </w:rPr>
              <w:t>chủ</w:t>
            </w:r>
            <w:r w:rsidRPr="00215B23">
              <w:rPr>
                <w:noProof/>
                <w:webHidden/>
              </w:rPr>
              <w:tab/>
            </w:r>
            <w:r w:rsidRPr="00215B23">
              <w:rPr>
                <w:noProof/>
                <w:webHidden/>
              </w:rPr>
              <w:fldChar w:fldCharType="begin"/>
            </w:r>
            <w:r w:rsidRPr="00215B23">
              <w:rPr>
                <w:noProof/>
                <w:webHidden/>
              </w:rPr>
              <w:instrText xml:space="preserve"> PAGEREF _Toc165193821 \h </w:instrText>
            </w:r>
            <w:r w:rsidRPr="00215B23">
              <w:rPr>
                <w:noProof/>
                <w:webHidden/>
              </w:rPr>
            </w:r>
            <w:r w:rsidRPr="00215B23">
              <w:rPr>
                <w:noProof/>
                <w:webHidden/>
              </w:rPr>
              <w:fldChar w:fldCharType="separate"/>
            </w:r>
            <w:r w:rsidRPr="00215B23">
              <w:rPr>
                <w:noProof/>
                <w:webHidden/>
              </w:rPr>
              <w:t>11</w:t>
            </w:r>
            <w:r w:rsidRPr="00215B23">
              <w:rPr>
                <w:noProof/>
                <w:webHidden/>
              </w:rPr>
              <w:fldChar w:fldCharType="end"/>
            </w:r>
          </w:hyperlink>
        </w:p>
        <w:p w14:paraId="739E69F2" w14:textId="689D8712" w:rsidR="00215B23" w:rsidRPr="00215B23" w:rsidRDefault="00215B23">
          <w:pPr>
            <w:pStyle w:val="TOC4"/>
            <w:tabs>
              <w:tab w:val="right" w:leader="dot" w:pos="9062"/>
            </w:tabs>
            <w:rPr>
              <w:rFonts w:asciiTheme="minorHAnsi" w:eastAsiaTheme="minorEastAsia" w:hAnsiTheme="minorHAnsi"/>
              <w:noProof/>
              <w:szCs w:val="24"/>
            </w:rPr>
          </w:pPr>
          <w:hyperlink w:anchor="_Toc165193822" w:history="1">
            <w:r w:rsidRPr="00215B23">
              <w:rPr>
                <w:rStyle w:val="Hyperlink"/>
                <w:rFonts w:cs="Times New Roman"/>
                <w:noProof/>
              </w:rPr>
              <w:t>2.2.1</w:t>
            </w:r>
            <w:r w:rsidRPr="00215B23">
              <w:rPr>
                <w:rStyle w:val="Hyperlink"/>
                <w:rFonts w:cs="Times New Roman"/>
                <w:noProof/>
                <w:lang w:val="vi-VN"/>
              </w:rPr>
              <w:t xml:space="preserve">.2 </w:t>
            </w:r>
            <w:r w:rsidRPr="00215B23">
              <w:rPr>
                <w:rStyle w:val="Hyperlink"/>
                <w:rFonts w:cs="Times New Roman"/>
                <w:noProof/>
              </w:rPr>
              <w:t>Trang Dịch vụ</w:t>
            </w:r>
            <w:r w:rsidRPr="00215B23">
              <w:rPr>
                <w:noProof/>
                <w:webHidden/>
              </w:rPr>
              <w:tab/>
            </w:r>
            <w:r w:rsidRPr="00215B23">
              <w:rPr>
                <w:noProof/>
                <w:webHidden/>
              </w:rPr>
              <w:fldChar w:fldCharType="begin"/>
            </w:r>
            <w:r w:rsidRPr="00215B23">
              <w:rPr>
                <w:noProof/>
                <w:webHidden/>
              </w:rPr>
              <w:instrText xml:space="preserve"> PAGEREF _Toc165193822 \h </w:instrText>
            </w:r>
            <w:r w:rsidRPr="00215B23">
              <w:rPr>
                <w:noProof/>
                <w:webHidden/>
              </w:rPr>
            </w:r>
            <w:r w:rsidRPr="00215B23">
              <w:rPr>
                <w:noProof/>
                <w:webHidden/>
              </w:rPr>
              <w:fldChar w:fldCharType="separate"/>
            </w:r>
            <w:r w:rsidRPr="00215B23">
              <w:rPr>
                <w:noProof/>
                <w:webHidden/>
              </w:rPr>
              <w:t>12</w:t>
            </w:r>
            <w:r w:rsidRPr="00215B23">
              <w:rPr>
                <w:noProof/>
                <w:webHidden/>
              </w:rPr>
              <w:fldChar w:fldCharType="end"/>
            </w:r>
          </w:hyperlink>
        </w:p>
        <w:p w14:paraId="1F53679F" w14:textId="19D63E0C" w:rsidR="00215B23" w:rsidRPr="00215B23" w:rsidRDefault="00215B23">
          <w:pPr>
            <w:pStyle w:val="TOC4"/>
            <w:tabs>
              <w:tab w:val="right" w:leader="dot" w:pos="9062"/>
            </w:tabs>
            <w:rPr>
              <w:rFonts w:asciiTheme="minorHAnsi" w:eastAsiaTheme="minorEastAsia" w:hAnsiTheme="minorHAnsi"/>
              <w:noProof/>
              <w:szCs w:val="24"/>
            </w:rPr>
          </w:pPr>
          <w:hyperlink w:anchor="_Toc165193823" w:history="1">
            <w:r w:rsidRPr="00215B23">
              <w:rPr>
                <w:rStyle w:val="Hyperlink"/>
                <w:rFonts w:cs="Times New Roman"/>
                <w:noProof/>
              </w:rPr>
              <w:t>2.2.1</w:t>
            </w:r>
            <w:r w:rsidRPr="00215B23">
              <w:rPr>
                <w:rStyle w:val="Hyperlink"/>
                <w:rFonts w:cs="Times New Roman"/>
                <w:noProof/>
                <w:lang w:val="vi-VN"/>
              </w:rPr>
              <w:t xml:space="preserve">.3 </w:t>
            </w:r>
            <w:r w:rsidRPr="00215B23">
              <w:rPr>
                <w:rStyle w:val="Hyperlink"/>
                <w:rFonts w:cs="Times New Roman"/>
                <w:noProof/>
              </w:rPr>
              <w:t>Trang Giới thiệu</w:t>
            </w:r>
            <w:r w:rsidRPr="00215B23">
              <w:rPr>
                <w:noProof/>
                <w:webHidden/>
              </w:rPr>
              <w:tab/>
            </w:r>
            <w:r w:rsidRPr="00215B23">
              <w:rPr>
                <w:noProof/>
                <w:webHidden/>
              </w:rPr>
              <w:fldChar w:fldCharType="begin"/>
            </w:r>
            <w:r w:rsidRPr="00215B23">
              <w:rPr>
                <w:noProof/>
                <w:webHidden/>
              </w:rPr>
              <w:instrText xml:space="preserve"> PAGEREF _Toc165193823 \h </w:instrText>
            </w:r>
            <w:r w:rsidRPr="00215B23">
              <w:rPr>
                <w:noProof/>
                <w:webHidden/>
              </w:rPr>
            </w:r>
            <w:r w:rsidRPr="00215B23">
              <w:rPr>
                <w:noProof/>
                <w:webHidden/>
              </w:rPr>
              <w:fldChar w:fldCharType="separate"/>
            </w:r>
            <w:r w:rsidRPr="00215B23">
              <w:rPr>
                <w:noProof/>
                <w:webHidden/>
              </w:rPr>
              <w:t>13</w:t>
            </w:r>
            <w:r w:rsidRPr="00215B23">
              <w:rPr>
                <w:noProof/>
                <w:webHidden/>
              </w:rPr>
              <w:fldChar w:fldCharType="end"/>
            </w:r>
          </w:hyperlink>
        </w:p>
        <w:p w14:paraId="5DBAF83B" w14:textId="09D5A930" w:rsidR="00215B23" w:rsidRPr="00215B23" w:rsidRDefault="00215B23">
          <w:pPr>
            <w:pStyle w:val="TOC4"/>
            <w:tabs>
              <w:tab w:val="right" w:leader="dot" w:pos="9062"/>
            </w:tabs>
            <w:rPr>
              <w:rFonts w:asciiTheme="minorHAnsi" w:eastAsiaTheme="minorEastAsia" w:hAnsiTheme="minorHAnsi"/>
              <w:noProof/>
              <w:szCs w:val="24"/>
            </w:rPr>
          </w:pPr>
          <w:hyperlink w:anchor="_Toc165193824" w:history="1">
            <w:r w:rsidRPr="00215B23">
              <w:rPr>
                <w:rStyle w:val="Hyperlink"/>
                <w:rFonts w:cs="Times New Roman"/>
                <w:noProof/>
              </w:rPr>
              <w:t>2.2.1</w:t>
            </w:r>
            <w:r w:rsidRPr="00215B23">
              <w:rPr>
                <w:rStyle w:val="Hyperlink"/>
                <w:rFonts w:cs="Times New Roman"/>
                <w:noProof/>
                <w:lang w:val="vi-VN"/>
              </w:rPr>
              <w:t>.</w:t>
            </w:r>
            <w:r w:rsidRPr="00215B23">
              <w:rPr>
                <w:rStyle w:val="Hyperlink"/>
                <w:rFonts w:cs="Times New Roman"/>
                <w:noProof/>
              </w:rPr>
              <w:t>4 Trang Báo</w:t>
            </w:r>
            <w:r w:rsidRPr="00215B23">
              <w:rPr>
                <w:rStyle w:val="Hyperlink"/>
                <w:rFonts w:cs="Times New Roman"/>
                <w:noProof/>
                <w:lang w:val="vi-VN"/>
              </w:rPr>
              <w:t xml:space="preserve"> giá</w:t>
            </w:r>
            <w:r w:rsidRPr="00215B23">
              <w:rPr>
                <w:noProof/>
                <w:webHidden/>
              </w:rPr>
              <w:tab/>
            </w:r>
            <w:r w:rsidRPr="00215B23">
              <w:rPr>
                <w:noProof/>
                <w:webHidden/>
              </w:rPr>
              <w:fldChar w:fldCharType="begin"/>
            </w:r>
            <w:r w:rsidRPr="00215B23">
              <w:rPr>
                <w:noProof/>
                <w:webHidden/>
              </w:rPr>
              <w:instrText xml:space="preserve"> PAGEREF _Toc165193824 \h </w:instrText>
            </w:r>
            <w:r w:rsidRPr="00215B23">
              <w:rPr>
                <w:noProof/>
                <w:webHidden/>
              </w:rPr>
            </w:r>
            <w:r w:rsidRPr="00215B23">
              <w:rPr>
                <w:noProof/>
                <w:webHidden/>
              </w:rPr>
              <w:fldChar w:fldCharType="separate"/>
            </w:r>
            <w:r w:rsidRPr="00215B23">
              <w:rPr>
                <w:noProof/>
                <w:webHidden/>
              </w:rPr>
              <w:t>14</w:t>
            </w:r>
            <w:r w:rsidRPr="00215B23">
              <w:rPr>
                <w:noProof/>
                <w:webHidden/>
              </w:rPr>
              <w:fldChar w:fldCharType="end"/>
            </w:r>
          </w:hyperlink>
        </w:p>
        <w:p w14:paraId="68D1D57C" w14:textId="4E8F20F4" w:rsidR="00215B23" w:rsidRPr="00215B23" w:rsidRDefault="00215B23">
          <w:pPr>
            <w:pStyle w:val="TOC4"/>
            <w:tabs>
              <w:tab w:val="right" w:leader="dot" w:pos="9062"/>
            </w:tabs>
            <w:rPr>
              <w:rFonts w:asciiTheme="minorHAnsi" w:eastAsiaTheme="minorEastAsia" w:hAnsiTheme="minorHAnsi"/>
              <w:noProof/>
              <w:szCs w:val="24"/>
            </w:rPr>
          </w:pPr>
          <w:hyperlink w:anchor="_Toc165193825" w:history="1">
            <w:r w:rsidRPr="00215B23">
              <w:rPr>
                <w:rStyle w:val="Hyperlink"/>
                <w:rFonts w:cs="Times New Roman"/>
                <w:noProof/>
              </w:rPr>
              <w:t>2.2.1.5 Trang Liên hệ</w:t>
            </w:r>
            <w:r w:rsidRPr="00215B23">
              <w:rPr>
                <w:noProof/>
                <w:webHidden/>
              </w:rPr>
              <w:tab/>
            </w:r>
            <w:r w:rsidRPr="00215B23">
              <w:rPr>
                <w:noProof/>
                <w:webHidden/>
              </w:rPr>
              <w:fldChar w:fldCharType="begin"/>
            </w:r>
            <w:r w:rsidRPr="00215B23">
              <w:rPr>
                <w:noProof/>
                <w:webHidden/>
              </w:rPr>
              <w:instrText xml:space="preserve"> PAGEREF _Toc165193825 \h </w:instrText>
            </w:r>
            <w:r w:rsidRPr="00215B23">
              <w:rPr>
                <w:noProof/>
                <w:webHidden/>
              </w:rPr>
            </w:r>
            <w:r w:rsidRPr="00215B23">
              <w:rPr>
                <w:noProof/>
                <w:webHidden/>
              </w:rPr>
              <w:fldChar w:fldCharType="separate"/>
            </w:r>
            <w:r w:rsidRPr="00215B23">
              <w:rPr>
                <w:noProof/>
                <w:webHidden/>
              </w:rPr>
              <w:t>15</w:t>
            </w:r>
            <w:r w:rsidRPr="00215B23">
              <w:rPr>
                <w:noProof/>
                <w:webHidden/>
              </w:rPr>
              <w:fldChar w:fldCharType="end"/>
            </w:r>
          </w:hyperlink>
        </w:p>
        <w:p w14:paraId="54F7DF05" w14:textId="5967F832" w:rsidR="00215B23" w:rsidRDefault="00215B23">
          <w:pPr>
            <w:pStyle w:val="TOC3"/>
            <w:tabs>
              <w:tab w:val="right" w:leader="dot" w:pos="9062"/>
            </w:tabs>
            <w:rPr>
              <w:rFonts w:asciiTheme="minorHAnsi" w:eastAsiaTheme="minorEastAsia" w:hAnsiTheme="minorHAnsi"/>
              <w:noProof/>
              <w:szCs w:val="24"/>
            </w:rPr>
          </w:pPr>
          <w:hyperlink w:anchor="_Toc165193826" w:history="1">
            <w:r w:rsidRPr="00134F3A">
              <w:rPr>
                <w:rStyle w:val="Hyperlink"/>
                <w:noProof/>
              </w:rPr>
              <w:t>2.2</w:t>
            </w:r>
            <w:r w:rsidRPr="00134F3A">
              <w:rPr>
                <w:rStyle w:val="Hyperlink"/>
                <w:noProof/>
                <w:lang w:val="vi-VN"/>
              </w:rPr>
              <w:t>.2 Sitemap</w:t>
            </w:r>
            <w:r>
              <w:rPr>
                <w:noProof/>
                <w:webHidden/>
              </w:rPr>
              <w:tab/>
            </w:r>
            <w:r>
              <w:rPr>
                <w:noProof/>
                <w:webHidden/>
              </w:rPr>
              <w:fldChar w:fldCharType="begin"/>
            </w:r>
            <w:r>
              <w:rPr>
                <w:noProof/>
                <w:webHidden/>
              </w:rPr>
              <w:instrText xml:space="preserve"> PAGEREF _Toc165193826 \h </w:instrText>
            </w:r>
            <w:r>
              <w:rPr>
                <w:noProof/>
                <w:webHidden/>
              </w:rPr>
            </w:r>
            <w:r>
              <w:rPr>
                <w:noProof/>
                <w:webHidden/>
              </w:rPr>
              <w:fldChar w:fldCharType="separate"/>
            </w:r>
            <w:r>
              <w:rPr>
                <w:noProof/>
                <w:webHidden/>
              </w:rPr>
              <w:t>16</w:t>
            </w:r>
            <w:r>
              <w:rPr>
                <w:noProof/>
                <w:webHidden/>
              </w:rPr>
              <w:fldChar w:fldCharType="end"/>
            </w:r>
          </w:hyperlink>
        </w:p>
        <w:p w14:paraId="4433AF03" w14:textId="7E7DCE5F" w:rsidR="00215B23" w:rsidRDefault="00215B23">
          <w:pPr>
            <w:pStyle w:val="TOC2"/>
            <w:tabs>
              <w:tab w:val="right" w:leader="dot" w:pos="9062"/>
            </w:tabs>
            <w:rPr>
              <w:rFonts w:asciiTheme="minorHAnsi" w:eastAsiaTheme="minorEastAsia" w:hAnsiTheme="minorHAnsi"/>
              <w:noProof/>
              <w:szCs w:val="24"/>
            </w:rPr>
          </w:pPr>
          <w:hyperlink w:anchor="_Toc165193827" w:history="1">
            <w:r w:rsidRPr="00134F3A">
              <w:rPr>
                <w:rStyle w:val="Hyperlink"/>
                <w:noProof/>
                <w:lang w:val="vi-VN"/>
              </w:rPr>
              <w:t>2.3 TIẾN HÀNH THỰC HIỆN</w:t>
            </w:r>
            <w:r>
              <w:rPr>
                <w:noProof/>
                <w:webHidden/>
              </w:rPr>
              <w:tab/>
            </w:r>
            <w:r>
              <w:rPr>
                <w:noProof/>
                <w:webHidden/>
              </w:rPr>
              <w:fldChar w:fldCharType="begin"/>
            </w:r>
            <w:r>
              <w:rPr>
                <w:noProof/>
                <w:webHidden/>
              </w:rPr>
              <w:instrText xml:space="preserve"> PAGEREF _Toc165193827 \h </w:instrText>
            </w:r>
            <w:r>
              <w:rPr>
                <w:noProof/>
                <w:webHidden/>
              </w:rPr>
            </w:r>
            <w:r>
              <w:rPr>
                <w:noProof/>
                <w:webHidden/>
              </w:rPr>
              <w:fldChar w:fldCharType="separate"/>
            </w:r>
            <w:r>
              <w:rPr>
                <w:noProof/>
                <w:webHidden/>
              </w:rPr>
              <w:t>17</w:t>
            </w:r>
            <w:r>
              <w:rPr>
                <w:noProof/>
                <w:webHidden/>
              </w:rPr>
              <w:fldChar w:fldCharType="end"/>
            </w:r>
          </w:hyperlink>
        </w:p>
        <w:p w14:paraId="0DCDEB06" w14:textId="315D7AAB" w:rsidR="00215B23" w:rsidRDefault="00215B23">
          <w:pPr>
            <w:pStyle w:val="TOC1"/>
            <w:tabs>
              <w:tab w:val="right" w:leader="dot" w:pos="9062"/>
            </w:tabs>
            <w:rPr>
              <w:rFonts w:asciiTheme="minorHAnsi" w:eastAsiaTheme="minorEastAsia" w:hAnsiTheme="minorHAnsi"/>
              <w:noProof/>
              <w:szCs w:val="24"/>
            </w:rPr>
          </w:pPr>
          <w:hyperlink w:anchor="_Toc165193828" w:history="1">
            <w:r w:rsidRPr="00134F3A">
              <w:rPr>
                <w:rStyle w:val="Hyperlink"/>
                <w:noProof/>
              </w:rPr>
              <w:t>CHƯƠNG 3</w:t>
            </w:r>
            <w:r>
              <w:rPr>
                <w:noProof/>
                <w:webHidden/>
              </w:rPr>
              <w:tab/>
            </w:r>
            <w:r>
              <w:rPr>
                <w:noProof/>
                <w:webHidden/>
              </w:rPr>
              <w:fldChar w:fldCharType="begin"/>
            </w:r>
            <w:r>
              <w:rPr>
                <w:noProof/>
                <w:webHidden/>
              </w:rPr>
              <w:instrText xml:space="preserve"> PAGEREF _Toc165193828 \h </w:instrText>
            </w:r>
            <w:r>
              <w:rPr>
                <w:noProof/>
                <w:webHidden/>
              </w:rPr>
            </w:r>
            <w:r>
              <w:rPr>
                <w:noProof/>
                <w:webHidden/>
              </w:rPr>
              <w:fldChar w:fldCharType="separate"/>
            </w:r>
            <w:r>
              <w:rPr>
                <w:noProof/>
                <w:webHidden/>
              </w:rPr>
              <w:t>18</w:t>
            </w:r>
            <w:r>
              <w:rPr>
                <w:noProof/>
                <w:webHidden/>
              </w:rPr>
              <w:fldChar w:fldCharType="end"/>
            </w:r>
          </w:hyperlink>
        </w:p>
        <w:p w14:paraId="2FBDEBFE" w14:textId="5666103C" w:rsidR="00215B23" w:rsidRDefault="00215B23">
          <w:pPr>
            <w:pStyle w:val="TOC1"/>
            <w:tabs>
              <w:tab w:val="right" w:leader="dot" w:pos="9062"/>
            </w:tabs>
            <w:rPr>
              <w:rFonts w:asciiTheme="minorHAnsi" w:eastAsiaTheme="minorEastAsia" w:hAnsiTheme="minorHAnsi"/>
              <w:noProof/>
              <w:szCs w:val="24"/>
            </w:rPr>
          </w:pPr>
          <w:hyperlink w:anchor="_Toc165193829" w:history="1">
            <w:r w:rsidRPr="00134F3A">
              <w:rPr>
                <w:rStyle w:val="Hyperlink"/>
                <w:noProof/>
              </w:rPr>
              <w:t>XÂY DỰNG WEBSITE</w:t>
            </w:r>
            <w:r>
              <w:rPr>
                <w:noProof/>
                <w:webHidden/>
              </w:rPr>
              <w:tab/>
            </w:r>
            <w:r>
              <w:rPr>
                <w:noProof/>
                <w:webHidden/>
              </w:rPr>
              <w:fldChar w:fldCharType="begin"/>
            </w:r>
            <w:r>
              <w:rPr>
                <w:noProof/>
                <w:webHidden/>
              </w:rPr>
              <w:instrText xml:space="preserve"> PAGEREF _Toc165193829 \h </w:instrText>
            </w:r>
            <w:r>
              <w:rPr>
                <w:noProof/>
                <w:webHidden/>
              </w:rPr>
            </w:r>
            <w:r>
              <w:rPr>
                <w:noProof/>
                <w:webHidden/>
              </w:rPr>
              <w:fldChar w:fldCharType="separate"/>
            </w:r>
            <w:r>
              <w:rPr>
                <w:noProof/>
                <w:webHidden/>
              </w:rPr>
              <w:t>18</w:t>
            </w:r>
            <w:r>
              <w:rPr>
                <w:noProof/>
                <w:webHidden/>
              </w:rPr>
              <w:fldChar w:fldCharType="end"/>
            </w:r>
          </w:hyperlink>
        </w:p>
        <w:p w14:paraId="24134C90" w14:textId="54C825C9" w:rsidR="00215B23" w:rsidRDefault="00215B23">
          <w:pPr>
            <w:pStyle w:val="TOC2"/>
            <w:tabs>
              <w:tab w:val="right" w:leader="dot" w:pos="9062"/>
            </w:tabs>
            <w:rPr>
              <w:rFonts w:asciiTheme="minorHAnsi" w:eastAsiaTheme="minorEastAsia" w:hAnsiTheme="minorHAnsi"/>
              <w:noProof/>
              <w:szCs w:val="24"/>
            </w:rPr>
          </w:pPr>
          <w:hyperlink w:anchor="_Toc165193830" w:history="1">
            <w:r w:rsidRPr="00134F3A">
              <w:rPr>
                <w:rStyle w:val="Hyperlink"/>
                <w:noProof/>
              </w:rPr>
              <w:t>3.1 TRANG CHỦ</w:t>
            </w:r>
            <w:r>
              <w:rPr>
                <w:noProof/>
                <w:webHidden/>
              </w:rPr>
              <w:tab/>
            </w:r>
            <w:r>
              <w:rPr>
                <w:noProof/>
                <w:webHidden/>
              </w:rPr>
              <w:fldChar w:fldCharType="begin"/>
            </w:r>
            <w:r>
              <w:rPr>
                <w:noProof/>
                <w:webHidden/>
              </w:rPr>
              <w:instrText xml:space="preserve"> PAGEREF _Toc165193830 \h </w:instrText>
            </w:r>
            <w:r>
              <w:rPr>
                <w:noProof/>
                <w:webHidden/>
              </w:rPr>
            </w:r>
            <w:r>
              <w:rPr>
                <w:noProof/>
                <w:webHidden/>
              </w:rPr>
              <w:fldChar w:fldCharType="separate"/>
            </w:r>
            <w:r>
              <w:rPr>
                <w:noProof/>
                <w:webHidden/>
              </w:rPr>
              <w:t>18</w:t>
            </w:r>
            <w:r>
              <w:rPr>
                <w:noProof/>
                <w:webHidden/>
              </w:rPr>
              <w:fldChar w:fldCharType="end"/>
            </w:r>
          </w:hyperlink>
        </w:p>
        <w:p w14:paraId="136CE943" w14:textId="53BFB843" w:rsidR="00215B23" w:rsidRDefault="00215B23">
          <w:pPr>
            <w:pStyle w:val="TOC3"/>
            <w:tabs>
              <w:tab w:val="right" w:leader="dot" w:pos="9062"/>
            </w:tabs>
            <w:rPr>
              <w:rFonts w:asciiTheme="minorHAnsi" w:eastAsiaTheme="minorEastAsia" w:hAnsiTheme="minorHAnsi"/>
              <w:noProof/>
              <w:szCs w:val="24"/>
            </w:rPr>
          </w:pPr>
          <w:hyperlink w:anchor="_Toc165193831" w:history="1">
            <w:r w:rsidRPr="00134F3A">
              <w:rPr>
                <w:rStyle w:val="Hyperlink"/>
                <w:noProof/>
                <w:lang w:val="vi-VN"/>
              </w:rPr>
              <w:t>3.1.1 Mục tiêu và yêu cầu</w:t>
            </w:r>
            <w:r>
              <w:rPr>
                <w:noProof/>
                <w:webHidden/>
              </w:rPr>
              <w:tab/>
            </w:r>
            <w:r>
              <w:rPr>
                <w:noProof/>
                <w:webHidden/>
              </w:rPr>
              <w:fldChar w:fldCharType="begin"/>
            </w:r>
            <w:r>
              <w:rPr>
                <w:noProof/>
                <w:webHidden/>
              </w:rPr>
              <w:instrText xml:space="preserve"> PAGEREF _Toc165193831 \h </w:instrText>
            </w:r>
            <w:r>
              <w:rPr>
                <w:noProof/>
                <w:webHidden/>
              </w:rPr>
            </w:r>
            <w:r>
              <w:rPr>
                <w:noProof/>
                <w:webHidden/>
              </w:rPr>
              <w:fldChar w:fldCharType="separate"/>
            </w:r>
            <w:r>
              <w:rPr>
                <w:noProof/>
                <w:webHidden/>
              </w:rPr>
              <w:t>18</w:t>
            </w:r>
            <w:r>
              <w:rPr>
                <w:noProof/>
                <w:webHidden/>
              </w:rPr>
              <w:fldChar w:fldCharType="end"/>
            </w:r>
          </w:hyperlink>
        </w:p>
        <w:p w14:paraId="543D649D" w14:textId="0E6FF628" w:rsidR="00215B23" w:rsidRDefault="00215B23">
          <w:pPr>
            <w:pStyle w:val="TOC3"/>
            <w:tabs>
              <w:tab w:val="right" w:leader="dot" w:pos="9062"/>
            </w:tabs>
            <w:rPr>
              <w:rFonts w:asciiTheme="minorHAnsi" w:eastAsiaTheme="minorEastAsia" w:hAnsiTheme="minorHAnsi"/>
              <w:noProof/>
              <w:szCs w:val="24"/>
            </w:rPr>
          </w:pPr>
          <w:hyperlink w:anchor="_Toc165193832" w:history="1">
            <w:r w:rsidRPr="00134F3A">
              <w:rPr>
                <w:rStyle w:val="Hyperlink"/>
                <w:noProof/>
                <w:lang w:val="vi-VN"/>
              </w:rPr>
              <w:t>3.1.2 Các bước thực hiện</w:t>
            </w:r>
            <w:r>
              <w:rPr>
                <w:noProof/>
                <w:webHidden/>
              </w:rPr>
              <w:tab/>
            </w:r>
            <w:r>
              <w:rPr>
                <w:noProof/>
                <w:webHidden/>
              </w:rPr>
              <w:fldChar w:fldCharType="begin"/>
            </w:r>
            <w:r>
              <w:rPr>
                <w:noProof/>
                <w:webHidden/>
              </w:rPr>
              <w:instrText xml:space="preserve"> PAGEREF _Toc165193832 \h </w:instrText>
            </w:r>
            <w:r>
              <w:rPr>
                <w:noProof/>
                <w:webHidden/>
              </w:rPr>
            </w:r>
            <w:r>
              <w:rPr>
                <w:noProof/>
                <w:webHidden/>
              </w:rPr>
              <w:fldChar w:fldCharType="separate"/>
            </w:r>
            <w:r>
              <w:rPr>
                <w:noProof/>
                <w:webHidden/>
              </w:rPr>
              <w:t>18</w:t>
            </w:r>
            <w:r>
              <w:rPr>
                <w:noProof/>
                <w:webHidden/>
              </w:rPr>
              <w:fldChar w:fldCharType="end"/>
            </w:r>
          </w:hyperlink>
        </w:p>
        <w:p w14:paraId="5249BA7E" w14:textId="0D669D3A" w:rsidR="00215B23" w:rsidRDefault="00215B23">
          <w:pPr>
            <w:pStyle w:val="TOC2"/>
            <w:tabs>
              <w:tab w:val="right" w:leader="dot" w:pos="9062"/>
            </w:tabs>
            <w:rPr>
              <w:rFonts w:asciiTheme="minorHAnsi" w:eastAsiaTheme="minorEastAsia" w:hAnsiTheme="minorHAnsi"/>
              <w:noProof/>
              <w:szCs w:val="24"/>
            </w:rPr>
          </w:pPr>
          <w:hyperlink w:anchor="_Toc165193833" w:history="1">
            <w:r w:rsidRPr="00134F3A">
              <w:rPr>
                <w:rStyle w:val="Hyperlink"/>
                <w:noProof/>
              </w:rPr>
              <w:t>3.2 TRANG DỊCH VỤ</w:t>
            </w:r>
            <w:r>
              <w:rPr>
                <w:noProof/>
                <w:webHidden/>
              </w:rPr>
              <w:tab/>
            </w:r>
            <w:r>
              <w:rPr>
                <w:noProof/>
                <w:webHidden/>
              </w:rPr>
              <w:fldChar w:fldCharType="begin"/>
            </w:r>
            <w:r>
              <w:rPr>
                <w:noProof/>
                <w:webHidden/>
              </w:rPr>
              <w:instrText xml:space="preserve"> PAGEREF _Toc165193833 \h </w:instrText>
            </w:r>
            <w:r>
              <w:rPr>
                <w:noProof/>
                <w:webHidden/>
              </w:rPr>
            </w:r>
            <w:r>
              <w:rPr>
                <w:noProof/>
                <w:webHidden/>
              </w:rPr>
              <w:fldChar w:fldCharType="separate"/>
            </w:r>
            <w:r>
              <w:rPr>
                <w:noProof/>
                <w:webHidden/>
              </w:rPr>
              <w:t>20</w:t>
            </w:r>
            <w:r>
              <w:rPr>
                <w:noProof/>
                <w:webHidden/>
              </w:rPr>
              <w:fldChar w:fldCharType="end"/>
            </w:r>
          </w:hyperlink>
        </w:p>
        <w:p w14:paraId="71845D58" w14:textId="46B30D88" w:rsidR="00215B23" w:rsidRDefault="00215B23">
          <w:pPr>
            <w:pStyle w:val="TOC3"/>
            <w:tabs>
              <w:tab w:val="right" w:leader="dot" w:pos="9062"/>
            </w:tabs>
            <w:rPr>
              <w:rFonts w:asciiTheme="minorHAnsi" w:eastAsiaTheme="minorEastAsia" w:hAnsiTheme="minorHAnsi"/>
              <w:noProof/>
              <w:szCs w:val="24"/>
            </w:rPr>
          </w:pPr>
          <w:hyperlink w:anchor="_Toc165193834" w:history="1">
            <w:r w:rsidRPr="00134F3A">
              <w:rPr>
                <w:rStyle w:val="Hyperlink"/>
                <w:noProof/>
                <w:lang w:val="vi-VN"/>
              </w:rPr>
              <w:t>3.2.1 Mục tiêu và yêu cầu</w:t>
            </w:r>
            <w:r>
              <w:rPr>
                <w:noProof/>
                <w:webHidden/>
              </w:rPr>
              <w:tab/>
            </w:r>
            <w:r>
              <w:rPr>
                <w:noProof/>
                <w:webHidden/>
              </w:rPr>
              <w:fldChar w:fldCharType="begin"/>
            </w:r>
            <w:r>
              <w:rPr>
                <w:noProof/>
                <w:webHidden/>
              </w:rPr>
              <w:instrText xml:space="preserve"> PAGEREF _Toc165193834 \h </w:instrText>
            </w:r>
            <w:r>
              <w:rPr>
                <w:noProof/>
                <w:webHidden/>
              </w:rPr>
            </w:r>
            <w:r>
              <w:rPr>
                <w:noProof/>
                <w:webHidden/>
              </w:rPr>
              <w:fldChar w:fldCharType="separate"/>
            </w:r>
            <w:r>
              <w:rPr>
                <w:noProof/>
                <w:webHidden/>
              </w:rPr>
              <w:t>20</w:t>
            </w:r>
            <w:r>
              <w:rPr>
                <w:noProof/>
                <w:webHidden/>
              </w:rPr>
              <w:fldChar w:fldCharType="end"/>
            </w:r>
          </w:hyperlink>
        </w:p>
        <w:p w14:paraId="7DFDF68C" w14:textId="505260F7" w:rsidR="00215B23" w:rsidRDefault="00215B23">
          <w:pPr>
            <w:pStyle w:val="TOC3"/>
            <w:tabs>
              <w:tab w:val="right" w:leader="dot" w:pos="9062"/>
            </w:tabs>
            <w:rPr>
              <w:rFonts w:asciiTheme="minorHAnsi" w:eastAsiaTheme="minorEastAsia" w:hAnsiTheme="minorHAnsi"/>
              <w:noProof/>
              <w:szCs w:val="24"/>
            </w:rPr>
          </w:pPr>
          <w:hyperlink w:anchor="_Toc165193835" w:history="1">
            <w:r w:rsidRPr="00134F3A">
              <w:rPr>
                <w:rStyle w:val="Hyperlink"/>
                <w:noProof/>
                <w:lang w:val="vi-VN"/>
              </w:rPr>
              <w:t>3.2.2 Các bước thực hiện</w:t>
            </w:r>
            <w:r>
              <w:rPr>
                <w:noProof/>
                <w:webHidden/>
              </w:rPr>
              <w:tab/>
            </w:r>
            <w:r>
              <w:rPr>
                <w:noProof/>
                <w:webHidden/>
              </w:rPr>
              <w:fldChar w:fldCharType="begin"/>
            </w:r>
            <w:r>
              <w:rPr>
                <w:noProof/>
                <w:webHidden/>
              </w:rPr>
              <w:instrText xml:space="preserve"> PAGEREF _Toc165193835 \h </w:instrText>
            </w:r>
            <w:r>
              <w:rPr>
                <w:noProof/>
                <w:webHidden/>
              </w:rPr>
            </w:r>
            <w:r>
              <w:rPr>
                <w:noProof/>
                <w:webHidden/>
              </w:rPr>
              <w:fldChar w:fldCharType="separate"/>
            </w:r>
            <w:r>
              <w:rPr>
                <w:noProof/>
                <w:webHidden/>
              </w:rPr>
              <w:t>20</w:t>
            </w:r>
            <w:r>
              <w:rPr>
                <w:noProof/>
                <w:webHidden/>
              </w:rPr>
              <w:fldChar w:fldCharType="end"/>
            </w:r>
          </w:hyperlink>
        </w:p>
        <w:p w14:paraId="12E84330" w14:textId="197ACB97" w:rsidR="00215B23" w:rsidRDefault="00215B23">
          <w:pPr>
            <w:pStyle w:val="TOC2"/>
            <w:tabs>
              <w:tab w:val="right" w:leader="dot" w:pos="9062"/>
            </w:tabs>
            <w:rPr>
              <w:rFonts w:asciiTheme="minorHAnsi" w:eastAsiaTheme="minorEastAsia" w:hAnsiTheme="minorHAnsi"/>
              <w:noProof/>
              <w:szCs w:val="24"/>
            </w:rPr>
          </w:pPr>
          <w:hyperlink w:anchor="_Toc165193836" w:history="1">
            <w:r w:rsidRPr="00134F3A">
              <w:rPr>
                <w:rStyle w:val="Hyperlink"/>
                <w:noProof/>
              </w:rPr>
              <w:t>3.3 TRANG GIỚI THIỆU</w:t>
            </w:r>
            <w:r>
              <w:rPr>
                <w:noProof/>
                <w:webHidden/>
              </w:rPr>
              <w:tab/>
            </w:r>
            <w:r>
              <w:rPr>
                <w:noProof/>
                <w:webHidden/>
              </w:rPr>
              <w:fldChar w:fldCharType="begin"/>
            </w:r>
            <w:r>
              <w:rPr>
                <w:noProof/>
                <w:webHidden/>
              </w:rPr>
              <w:instrText xml:space="preserve"> PAGEREF _Toc165193836 \h </w:instrText>
            </w:r>
            <w:r>
              <w:rPr>
                <w:noProof/>
                <w:webHidden/>
              </w:rPr>
            </w:r>
            <w:r>
              <w:rPr>
                <w:noProof/>
                <w:webHidden/>
              </w:rPr>
              <w:fldChar w:fldCharType="separate"/>
            </w:r>
            <w:r>
              <w:rPr>
                <w:noProof/>
                <w:webHidden/>
              </w:rPr>
              <w:t>23</w:t>
            </w:r>
            <w:r>
              <w:rPr>
                <w:noProof/>
                <w:webHidden/>
              </w:rPr>
              <w:fldChar w:fldCharType="end"/>
            </w:r>
          </w:hyperlink>
        </w:p>
        <w:p w14:paraId="73663252" w14:textId="347E6FF6" w:rsidR="00215B23" w:rsidRDefault="00215B23">
          <w:pPr>
            <w:pStyle w:val="TOC3"/>
            <w:tabs>
              <w:tab w:val="right" w:leader="dot" w:pos="9062"/>
            </w:tabs>
            <w:rPr>
              <w:rFonts w:asciiTheme="minorHAnsi" w:eastAsiaTheme="minorEastAsia" w:hAnsiTheme="minorHAnsi"/>
              <w:noProof/>
              <w:szCs w:val="24"/>
            </w:rPr>
          </w:pPr>
          <w:hyperlink w:anchor="_Toc165193837" w:history="1">
            <w:r w:rsidRPr="00134F3A">
              <w:rPr>
                <w:rStyle w:val="Hyperlink"/>
                <w:noProof/>
                <w:lang w:val="vi-VN"/>
              </w:rPr>
              <w:t>3.3.1 Mục tiêu và yêu cầu</w:t>
            </w:r>
            <w:r>
              <w:rPr>
                <w:noProof/>
                <w:webHidden/>
              </w:rPr>
              <w:tab/>
            </w:r>
            <w:r>
              <w:rPr>
                <w:noProof/>
                <w:webHidden/>
              </w:rPr>
              <w:fldChar w:fldCharType="begin"/>
            </w:r>
            <w:r>
              <w:rPr>
                <w:noProof/>
                <w:webHidden/>
              </w:rPr>
              <w:instrText xml:space="preserve"> PAGEREF _Toc165193837 \h </w:instrText>
            </w:r>
            <w:r>
              <w:rPr>
                <w:noProof/>
                <w:webHidden/>
              </w:rPr>
            </w:r>
            <w:r>
              <w:rPr>
                <w:noProof/>
                <w:webHidden/>
              </w:rPr>
              <w:fldChar w:fldCharType="separate"/>
            </w:r>
            <w:r>
              <w:rPr>
                <w:noProof/>
                <w:webHidden/>
              </w:rPr>
              <w:t>23</w:t>
            </w:r>
            <w:r>
              <w:rPr>
                <w:noProof/>
                <w:webHidden/>
              </w:rPr>
              <w:fldChar w:fldCharType="end"/>
            </w:r>
          </w:hyperlink>
        </w:p>
        <w:p w14:paraId="32A5623C" w14:textId="5AA99238" w:rsidR="00215B23" w:rsidRDefault="00215B23">
          <w:pPr>
            <w:pStyle w:val="TOC3"/>
            <w:tabs>
              <w:tab w:val="right" w:leader="dot" w:pos="9062"/>
            </w:tabs>
            <w:rPr>
              <w:rFonts w:asciiTheme="minorHAnsi" w:eastAsiaTheme="minorEastAsia" w:hAnsiTheme="minorHAnsi"/>
              <w:noProof/>
              <w:szCs w:val="24"/>
            </w:rPr>
          </w:pPr>
          <w:hyperlink w:anchor="_Toc165193838" w:history="1">
            <w:r w:rsidRPr="00134F3A">
              <w:rPr>
                <w:rStyle w:val="Hyperlink"/>
                <w:noProof/>
                <w:lang w:val="vi-VN"/>
              </w:rPr>
              <w:t>3.3.2 Các bước thực hiện</w:t>
            </w:r>
            <w:r>
              <w:rPr>
                <w:noProof/>
                <w:webHidden/>
              </w:rPr>
              <w:tab/>
            </w:r>
            <w:r>
              <w:rPr>
                <w:noProof/>
                <w:webHidden/>
              </w:rPr>
              <w:fldChar w:fldCharType="begin"/>
            </w:r>
            <w:r>
              <w:rPr>
                <w:noProof/>
                <w:webHidden/>
              </w:rPr>
              <w:instrText xml:space="preserve"> PAGEREF _Toc165193838 \h </w:instrText>
            </w:r>
            <w:r>
              <w:rPr>
                <w:noProof/>
                <w:webHidden/>
              </w:rPr>
            </w:r>
            <w:r>
              <w:rPr>
                <w:noProof/>
                <w:webHidden/>
              </w:rPr>
              <w:fldChar w:fldCharType="separate"/>
            </w:r>
            <w:r>
              <w:rPr>
                <w:noProof/>
                <w:webHidden/>
              </w:rPr>
              <w:t>23</w:t>
            </w:r>
            <w:r>
              <w:rPr>
                <w:noProof/>
                <w:webHidden/>
              </w:rPr>
              <w:fldChar w:fldCharType="end"/>
            </w:r>
          </w:hyperlink>
        </w:p>
        <w:p w14:paraId="0DB667C0" w14:textId="6A27CAEE" w:rsidR="00215B23" w:rsidRDefault="00215B23">
          <w:pPr>
            <w:pStyle w:val="TOC2"/>
            <w:tabs>
              <w:tab w:val="right" w:leader="dot" w:pos="9062"/>
            </w:tabs>
            <w:rPr>
              <w:rFonts w:asciiTheme="minorHAnsi" w:eastAsiaTheme="minorEastAsia" w:hAnsiTheme="minorHAnsi"/>
              <w:noProof/>
              <w:szCs w:val="24"/>
            </w:rPr>
          </w:pPr>
          <w:hyperlink w:anchor="_Toc165193839" w:history="1">
            <w:r w:rsidRPr="00134F3A">
              <w:rPr>
                <w:rStyle w:val="Hyperlink"/>
                <w:noProof/>
              </w:rPr>
              <w:t>3.4 TRANG BÁO</w:t>
            </w:r>
            <w:r w:rsidRPr="00134F3A">
              <w:rPr>
                <w:rStyle w:val="Hyperlink"/>
                <w:noProof/>
                <w:lang w:val="vi-VN"/>
              </w:rPr>
              <w:t xml:space="preserve"> GIÁ</w:t>
            </w:r>
            <w:r>
              <w:rPr>
                <w:noProof/>
                <w:webHidden/>
              </w:rPr>
              <w:tab/>
            </w:r>
            <w:r>
              <w:rPr>
                <w:noProof/>
                <w:webHidden/>
              </w:rPr>
              <w:fldChar w:fldCharType="begin"/>
            </w:r>
            <w:r>
              <w:rPr>
                <w:noProof/>
                <w:webHidden/>
              </w:rPr>
              <w:instrText xml:space="preserve"> PAGEREF _Toc165193839 \h </w:instrText>
            </w:r>
            <w:r>
              <w:rPr>
                <w:noProof/>
                <w:webHidden/>
              </w:rPr>
            </w:r>
            <w:r>
              <w:rPr>
                <w:noProof/>
                <w:webHidden/>
              </w:rPr>
              <w:fldChar w:fldCharType="separate"/>
            </w:r>
            <w:r>
              <w:rPr>
                <w:noProof/>
                <w:webHidden/>
              </w:rPr>
              <w:t>25</w:t>
            </w:r>
            <w:r>
              <w:rPr>
                <w:noProof/>
                <w:webHidden/>
              </w:rPr>
              <w:fldChar w:fldCharType="end"/>
            </w:r>
          </w:hyperlink>
        </w:p>
        <w:p w14:paraId="29B6DCF6" w14:textId="7C8DEDC7" w:rsidR="00215B23" w:rsidRDefault="00215B23">
          <w:pPr>
            <w:pStyle w:val="TOC3"/>
            <w:tabs>
              <w:tab w:val="right" w:leader="dot" w:pos="9062"/>
            </w:tabs>
            <w:rPr>
              <w:rFonts w:asciiTheme="minorHAnsi" w:eastAsiaTheme="minorEastAsia" w:hAnsiTheme="minorHAnsi"/>
              <w:noProof/>
              <w:szCs w:val="24"/>
            </w:rPr>
          </w:pPr>
          <w:hyperlink w:anchor="_Toc165193840" w:history="1">
            <w:r w:rsidRPr="00134F3A">
              <w:rPr>
                <w:rStyle w:val="Hyperlink"/>
                <w:noProof/>
                <w:lang w:val="vi-VN"/>
              </w:rPr>
              <w:t>3.4.1 Mục tiêu và yêu cầu</w:t>
            </w:r>
            <w:r>
              <w:rPr>
                <w:noProof/>
                <w:webHidden/>
              </w:rPr>
              <w:tab/>
            </w:r>
            <w:r>
              <w:rPr>
                <w:noProof/>
                <w:webHidden/>
              </w:rPr>
              <w:fldChar w:fldCharType="begin"/>
            </w:r>
            <w:r>
              <w:rPr>
                <w:noProof/>
                <w:webHidden/>
              </w:rPr>
              <w:instrText xml:space="preserve"> PAGEREF _Toc165193840 \h </w:instrText>
            </w:r>
            <w:r>
              <w:rPr>
                <w:noProof/>
                <w:webHidden/>
              </w:rPr>
            </w:r>
            <w:r>
              <w:rPr>
                <w:noProof/>
                <w:webHidden/>
              </w:rPr>
              <w:fldChar w:fldCharType="separate"/>
            </w:r>
            <w:r>
              <w:rPr>
                <w:noProof/>
                <w:webHidden/>
              </w:rPr>
              <w:t>25</w:t>
            </w:r>
            <w:r>
              <w:rPr>
                <w:noProof/>
                <w:webHidden/>
              </w:rPr>
              <w:fldChar w:fldCharType="end"/>
            </w:r>
          </w:hyperlink>
        </w:p>
        <w:p w14:paraId="67478349" w14:textId="26024CCD" w:rsidR="00215B23" w:rsidRDefault="00215B23">
          <w:pPr>
            <w:pStyle w:val="TOC3"/>
            <w:tabs>
              <w:tab w:val="right" w:leader="dot" w:pos="9062"/>
            </w:tabs>
            <w:rPr>
              <w:rFonts w:asciiTheme="minorHAnsi" w:eastAsiaTheme="minorEastAsia" w:hAnsiTheme="minorHAnsi"/>
              <w:noProof/>
              <w:szCs w:val="24"/>
            </w:rPr>
          </w:pPr>
          <w:hyperlink w:anchor="_Toc165193841" w:history="1">
            <w:r w:rsidRPr="00134F3A">
              <w:rPr>
                <w:rStyle w:val="Hyperlink"/>
                <w:noProof/>
                <w:lang w:val="vi-VN"/>
              </w:rPr>
              <w:t>3.4.2 Các bước thực hiện</w:t>
            </w:r>
            <w:r>
              <w:rPr>
                <w:noProof/>
                <w:webHidden/>
              </w:rPr>
              <w:tab/>
            </w:r>
            <w:r>
              <w:rPr>
                <w:noProof/>
                <w:webHidden/>
              </w:rPr>
              <w:fldChar w:fldCharType="begin"/>
            </w:r>
            <w:r>
              <w:rPr>
                <w:noProof/>
                <w:webHidden/>
              </w:rPr>
              <w:instrText xml:space="preserve"> PAGEREF _Toc165193841 \h </w:instrText>
            </w:r>
            <w:r>
              <w:rPr>
                <w:noProof/>
                <w:webHidden/>
              </w:rPr>
            </w:r>
            <w:r>
              <w:rPr>
                <w:noProof/>
                <w:webHidden/>
              </w:rPr>
              <w:fldChar w:fldCharType="separate"/>
            </w:r>
            <w:r>
              <w:rPr>
                <w:noProof/>
                <w:webHidden/>
              </w:rPr>
              <w:t>25</w:t>
            </w:r>
            <w:r>
              <w:rPr>
                <w:noProof/>
                <w:webHidden/>
              </w:rPr>
              <w:fldChar w:fldCharType="end"/>
            </w:r>
          </w:hyperlink>
        </w:p>
        <w:p w14:paraId="3D847105" w14:textId="02498B2C" w:rsidR="00215B23" w:rsidRDefault="00215B23">
          <w:pPr>
            <w:pStyle w:val="TOC2"/>
            <w:tabs>
              <w:tab w:val="right" w:leader="dot" w:pos="9062"/>
            </w:tabs>
            <w:rPr>
              <w:rFonts w:asciiTheme="minorHAnsi" w:eastAsiaTheme="minorEastAsia" w:hAnsiTheme="minorHAnsi"/>
              <w:noProof/>
              <w:szCs w:val="24"/>
            </w:rPr>
          </w:pPr>
          <w:hyperlink w:anchor="_Toc165193842" w:history="1">
            <w:r w:rsidRPr="00134F3A">
              <w:rPr>
                <w:rStyle w:val="Hyperlink"/>
                <w:noProof/>
              </w:rPr>
              <w:t>3.5 TRANG LIÊN HỆ</w:t>
            </w:r>
            <w:r>
              <w:rPr>
                <w:noProof/>
                <w:webHidden/>
              </w:rPr>
              <w:tab/>
            </w:r>
            <w:r>
              <w:rPr>
                <w:noProof/>
                <w:webHidden/>
              </w:rPr>
              <w:fldChar w:fldCharType="begin"/>
            </w:r>
            <w:r>
              <w:rPr>
                <w:noProof/>
                <w:webHidden/>
              </w:rPr>
              <w:instrText xml:space="preserve"> PAGEREF _Toc165193842 \h </w:instrText>
            </w:r>
            <w:r>
              <w:rPr>
                <w:noProof/>
                <w:webHidden/>
              </w:rPr>
            </w:r>
            <w:r>
              <w:rPr>
                <w:noProof/>
                <w:webHidden/>
              </w:rPr>
              <w:fldChar w:fldCharType="separate"/>
            </w:r>
            <w:r>
              <w:rPr>
                <w:noProof/>
                <w:webHidden/>
              </w:rPr>
              <w:t>27</w:t>
            </w:r>
            <w:r>
              <w:rPr>
                <w:noProof/>
                <w:webHidden/>
              </w:rPr>
              <w:fldChar w:fldCharType="end"/>
            </w:r>
          </w:hyperlink>
        </w:p>
        <w:p w14:paraId="1CF09D11" w14:textId="248D3AE5" w:rsidR="00215B23" w:rsidRDefault="00215B23">
          <w:pPr>
            <w:pStyle w:val="TOC3"/>
            <w:tabs>
              <w:tab w:val="right" w:leader="dot" w:pos="9062"/>
            </w:tabs>
            <w:rPr>
              <w:rFonts w:asciiTheme="minorHAnsi" w:eastAsiaTheme="minorEastAsia" w:hAnsiTheme="minorHAnsi"/>
              <w:noProof/>
              <w:szCs w:val="24"/>
            </w:rPr>
          </w:pPr>
          <w:hyperlink w:anchor="_Toc165193843" w:history="1">
            <w:r w:rsidRPr="00134F3A">
              <w:rPr>
                <w:rStyle w:val="Hyperlink"/>
                <w:noProof/>
                <w:lang w:val="vi-VN"/>
              </w:rPr>
              <w:t>3.5.1 Mục tiêu và yêu cầu</w:t>
            </w:r>
            <w:r>
              <w:rPr>
                <w:noProof/>
                <w:webHidden/>
              </w:rPr>
              <w:tab/>
            </w:r>
            <w:r>
              <w:rPr>
                <w:noProof/>
                <w:webHidden/>
              </w:rPr>
              <w:fldChar w:fldCharType="begin"/>
            </w:r>
            <w:r>
              <w:rPr>
                <w:noProof/>
                <w:webHidden/>
              </w:rPr>
              <w:instrText xml:space="preserve"> PAGEREF _Toc165193843 \h </w:instrText>
            </w:r>
            <w:r>
              <w:rPr>
                <w:noProof/>
                <w:webHidden/>
              </w:rPr>
            </w:r>
            <w:r>
              <w:rPr>
                <w:noProof/>
                <w:webHidden/>
              </w:rPr>
              <w:fldChar w:fldCharType="separate"/>
            </w:r>
            <w:r>
              <w:rPr>
                <w:noProof/>
                <w:webHidden/>
              </w:rPr>
              <w:t>27</w:t>
            </w:r>
            <w:r>
              <w:rPr>
                <w:noProof/>
                <w:webHidden/>
              </w:rPr>
              <w:fldChar w:fldCharType="end"/>
            </w:r>
          </w:hyperlink>
        </w:p>
        <w:p w14:paraId="55C65D41" w14:textId="7C5E5236" w:rsidR="00215B23" w:rsidRDefault="00215B23">
          <w:pPr>
            <w:pStyle w:val="TOC3"/>
            <w:tabs>
              <w:tab w:val="right" w:leader="dot" w:pos="9062"/>
            </w:tabs>
            <w:rPr>
              <w:rFonts w:asciiTheme="minorHAnsi" w:eastAsiaTheme="minorEastAsia" w:hAnsiTheme="minorHAnsi"/>
              <w:noProof/>
              <w:szCs w:val="24"/>
            </w:rPr>
          </w:pPr>
          <w:hyperlink w:anchor="_Toc165193844" w:history="1">
            <w:r w:rsidRPr="00134F3A">
              <w:rPr>
                <w:rStyle w:val="Hyperlink"/>
                <w:noProof/>
                <w:lang w:val="vi-VN"/>
              </w:rPr>
              <w:t>3.5.2 Các bước thực hiện</w:t>
            </w:r>
            <w:r>
              <w:rPr>
                <w:noProof/>
                <w:webHidden/>
              </w:rPr>
              <w:tab/>
            </w:r>
            <w:r>
              <w:rPr>
                <w:noProof/>
                <w:webHidden/>
              </w:rPr>
              <w:fldChar w:fldCharType="begin"/>
            </w:r>
            <w:r>
              <w:rPr>
                <w:noProof/>
                <w:webHidden/>
              </w:rPr>
              <w:instrText xml:space="preserve"> PAGEREF _Toc165193844 \h </w:instrText>
            </w:r>
            <w:r>
              <w:rPr>
                <w:noProof/>
                <w:webHidden/>
              </w:rPr>
            </w:r>
            <w:r>
              <w:rPr>
                <w:noProof/>
                <w:webHidden/>
              </w:rPr>
              <w:fldChar w:fldCharType="separate"/>
            </w:r>
            <w:r>
              <w:rPr>
                <w:noProof/>
                <w:webHidden/>
              </w:rPr>
              <w:t>27</w:t>
            </w:r>
            <w:r>
              <w:rPr>
                <w:noProof/>
                <w:webHidden/>
              </w:rPr>
              <w:fldChar w:fldCharType="end"/>
            </w:r>
          </w:hyperlink>
        </w:p>
        <w:p w14:paraId="35F47CC7" w14:textId="613B4A04" w:rsidR="00215B23" w:rsidRDefault="00215B23">
          <w:pPr>
            <w:pStyle w:val="TOC2"/>
            <w:tabs>
              <w:tab w:val="right" w:leader="dot" w:pos="9062"/>
            </w:tabs>
            <w:rPr>
              <w:rFonts w:asciiTheme="minorHAnsi" w:eastAsiaTheme="minorEastAsia" w:hAnsiTheme="minorHAnsi"/>
              <w:noProof/>
              <w:szCs w:val="24"/>
            </w:rPr>
          </w:pPr>
          <w:hyperlink w:anchor="_Toc165193845" w:history="1">
            <w:r w:rsidRPr="00134F3A">
              <w:rPr>
                <w:rStyle w:val="Hyperlink"/>
                <w:rFonts w:eastAsia="Times New Roman" w:cs="Times New Roman"/>
                <w:noProof/>
                <w:lang w:val="vi-VN"/>
              </w:rPr>
              <w:t>3.5 CÁCH LÀM HEADER FOOTER</w:t>
            </w:r>
            <w:r>
              <w:rPr>
                <w:noProof/>
                <w:webHidden/>
              </w:rPr>
              <w:tab/>
            </w:r>
            <w:r>
              <w:rPr>
                <w:noProof/>
                <w:webHidden/>
              </w:rPr>
              <w:fldChar w:fldCharType="begin"/>
            </w:r>
            <w:r>
              <w:rPr>
                <w:noProof/>
                <w:webHidden/>
              </w:rPr>
              <w:instrText xml:space="preserve"> PAGEREF _Toc165193845 \h </w:instrText>
            </w:r>
            <w:r>
              <w:rPr>
                <w:noProof/>
                <w:webHidden/>
              </w:rPr>
            </w:r>
            <w:r>
              <w:rPr>
                <w:noProof/>
                <w:webHidden/>
              </w:rPr>
              <w:fldChar w:fldCharType="separate"/>
            </w:r>
            <w:r>
              <w:rPr>
                <w:noProof/>
                <w:webHidden/>
              </w:rPr>
              <w:t>29</w:t>
            </w:r>
            <w:r>
              <w:rPr>
                <w:noProof/>
                <w:webHidden/>
              </w:rPr>
              <w:fldChar w:fldCharType="end"/>
            </w:r>
          </w:hyperlink>
        </w:p>
        <w:p w14:paraId="7F63A2EC" w14:textId="30CE510E" w:rsidR="00215B23" w:rsidRDefault="00215B23">
          <w:pPr>
            <w:pStyle w:val="TOC1"/>
            <w:tabs>
              <w:tab w:val="right" w:leader="dot" w:pos="9062"/>
            </w:tabs>
            <w:rPr>
              <w:rFonts w:asciiTheme="minorHAnsi" w:eastAsiaTheme="minorEastAsia" w:hAnsiTheme="minorHAnsi"/>
              <w:noProof/>
              <w:szCs w:val="24"/>
            </w:rPr>
          </w:pPr>
          <w:hyperlink w:anchor="_Toc165193846" w:history="1">
            <w:r w:rsidRPr="00134F3A">
              <w:rPr>
                <w:rStyle w:val="Hyperlink"/>
                <w:noProof/>
              </w:rPr>
              <w:t>CHƯƠNG 4</w:t>
            </w:r>
            <w:r>
              <w:rPr>
                <w:noProof/>
                <w:webHidden/>
              </w:rPr>
              <w:tab/>
            </w:r>
            <w:r>
              <w:rPr>
                <w:noProof/>
                <w:webHidden/>
              </w:rPr>
              <w:fldChar w:fldCharType="begin"/>
            </w:r>
            <w:r>
              <w:rPr>
                <w:noProof/>
                <w:webHidden/>
              </w:rPr>
              <w:instrText xml:space="preserve"> PAGEREF _Toc165193846 \h </w:instrText>
            </w:r>
            <w:r>
              <w:rPr>
                <w:noProof/>
                <w:webHidden/>
              </w:rPr>
            </w:r>
            <w:r>
              <w:rPr>
                <w:noProof/>
                <w:webHidden/>
              </w:rPr>
              <w:fldChar w:fldCharType="separate"/>
            </w:r>
            <w:r>
              <w:rPr>
                <w:noProof/>
                <w:webHidden/>
              </w:rPr>
              <w:t>32</w:t>
            </w:r>
            <w:r>
              <w:rPr>
                <w:noProof/>
                <w:webHidden/>
              </w:rPr>
              <w:fldChar w:fldCharType="end"/>
            </w:r>
          </w:hyperlink>
        </w:p>
        <w:p w14:paraId="2C6E46A0" w14:textId="6BC78464" w:rsidR="00215B23" w:rsidRDefault="00215B23">
          <w:pPr>
            <w:pStyle w:val="TOC1"/>
            <w:tabs>
              <w:tab w:val="right" w:leader="dot" w:pos="9062"/>
            </w:tabs>
            <w:rPr>
              <w:rFonts w:asciiTheme="minorHAnsi" w:eastAsiaTheme="minorEastAsia" w:hAnsiTheme="minorHAnsi"/>
              <w:noProof/>
              <w:szCs w:val="24"/>
            </w:rPr>
          </w:pPr>
          <w:hyperlink w:anchor="_Toc165193847" w:history="1">
            <w:r w:rsidRPr="00134F3A">
              <w:rPr>
                <w:rStyle w:val="Hyperlink"/>
                <w:noProof/>
              </w:rPr>
              <w:t>KẾT LUẬN</w:t>
            </w:r>
            <w:r w:rsidRPr="00134F3A">
              <w:rPr>
                <w:rStyle w:val="Hyperlink"/>
                <w:noProof/>
                <w:lang w:val="vi-VN"/>
              </w:rPr>
              <w:t>, HƯỚNG PHÁT TRIỂN</w:t>
            </w:r>
            <w:r>
              <w:rPr>
                <w:noProof/>
                <w:webHidden/>
              </w:rPr>
              <w:tab/>
            </w:r>
            <w:r>
              <w:rPr>
                <w:noProof/>
                <w:webHidden/>
              </w:rPr>
              <w:fldChar w:fldCharType="begin"/>
            </w:r>
            <w:r>
              <w:rPr>
                <w:noProof/>
                <w:webHidden/>
              </w:rPr>
              <w:instrText xml:space="preserve"> PAGEREF _Toc165193847 \h </w:instrText>
            </w:r>
            <w:r>
              <w:rPr>
                <w:noProof/>
                <w:webHidden/>
              </w:rPr>
            </w:r>
            <w:r>
              <w:rPr>
                <w:noProof/>
                <w:webHidden/>
              </w:rPr>
              <w:fldChar w:fldCharType="separate"/>
            </w:r>
            <w:r>
              <w:rPr>
                <w:noProof/>
                <w:webHidden/>
              </w:rPr>
              <w:t>32</w:t>
            </w:r>
            <w:r>
              <w:rPr>
                <w:noProof/>
                <w:webHidden/>
              </w:rPr>
              <w:fldChar w:fldCharType="end"/>
            </w:r>
          </w:hyperlink>
        </w:p>
        <w:p w14:paraId="1D982A97" w14:textId="047FC53B" w:rsidR="00215B23" w:rsidRDefault="00215B23">
          <w:pPr>
            <w:pStyle w:val="TOC2"/>
            <w:tabs>
              <w:tab w:val="right" w:leader="dot" w:pos="9062"/>
            </w:tabs>
            <w:rPr>
              <w:rFonts w:asciiTheme="minorHAnsi" w:eastAsiaTheme="minorEastAsia" w:hAnsiTheme="minorHAnsi"/>
              <w:noProof/>
              <w:szCs w:val="24"/>
            </w:rPr>
          </w:pPr>
          <w:hyperlink w:anchor="_Toc165193848" w:history="1">
            <w:r w:rsidRPr="00134F3A">
              <w:rPr>
                <w:rStyle w:val="Hyperlink"/>
                <w:noProof/>
              </w:rPr>
              <w:t>4.1 KẾT QUẢ</w:t>
            </w:r>
            <w:r w:rsidRPr="00134F3A">
              <w:rPr>
                <w:rStyle w:val="Hyperlink"/>
                <w:noProof/>
                <w:lang w:val="vi-VN"/>
              </w:rPr>
              <w:t xml:space="preserve"> ĐẠT ĐƯỢC</w:t>
            </w:r>
            <w:r>
              <w:rPr>
                <w:noProof/>
                <w:webHidden/>
              </w:rPr>
              <w:tab/>
            </w:r>
            <w:r>
              <w:rPr>
                <w:noProof/>
                <w:webHidden/>
              </w:rPr>
              <w:fldChar w:fldCharType="begin"/>
            </w:r>
            <w:r>
              <w:rPr>
                <w:noProof/>
                <w:webHidden/>
              </w:rPr>
              <w:instrText xml:space="preserve"> PAGEREF _Toc165193848 \h </w:instrText>
            </w:r>
            <w:r>
              <w:rPr>
                <w:noProof/>
                <w:webHidden/>
              </w:rPr>
            </w:r>
            <w:r>
              <w:rPr>
                <w:noProof/>
                <w:webHidden/>
              </w:rPr>
              <w:fldChar w:fldCharType="separate"/>
            </w:r>
            <w:r>
              <w:rPr>
                <w:noProof/>
                <w:webHidden/>
              </w:rPr>
              <w:t>32</w:t>
            </w:r>
            <w:r>
              <w:rPr>
                <w:noProof/>
                <w:webHidden/>
              </w:rPr>
              <w:fldChar w:fldCharType="end"/>
            </w:r>
          </w:hyperlink>
        </w:p>
        <w:p w14:paraId="71A69AC0" w14:textId="49D5D6FB" w:rsidR="00215B23" w:rsidRDefault="00215B23">
          <w:pPr>
            <w:pStyle w:val="TOC2"/>
            <w:tabs>
              <w:tab w:val="right" w:leader="dot" w:pos="9062"/>
            </w:tabs>
            <w:rPr>
              <w:rFonts w:asciiTheme="minorHAnsi" w:eastAsiaTheme="minorEastAsia" w:hAnsiTheme="minorHAnsi"/>
              <w:noProof/>
              <w:szCs w:val="24"/>
            </w:rPr>
          </w:pPr>
          <w:hyperlink w:anchor="_Toc165193849" w:history="1">
            <w:r w:rsidRPr="00134F3A">
              <w:rPr>
                <w:rStyle w:val="Hyperlink"/>
                <w:noProof/>
              </w:rPr>
              <w:t>4.2 HẠN CHẾ</w:t>
            </w:r>
            <w:r>
              <w:rPr>
                <w:noProof/>
                <w:webHidden/>
              </w:rPr>
              <w:tab/>
            </w:r>
            <w:r>
              <w:rPr>
                <w:noProof/>
                <w:webHidden/>
              </w:rPr>
              <w:fldChar w:fldCharType="begin"/>
            </w:r>
            <w:r>
              <w:rPr>
                <w:noProof/>
                <w:webHidden/>
              </w:rPr>
              <w:instrText xml:space="preserve"> PAGEREF _Toc165193849 \h </w:instrText>
            </w:r>
            <w:r>
              <w:rPr>
                <w:noProof/>
                <w:webHidden/>
              </w:rPr>
            </w:r>
            <w:r>
              <w:rPr>
                <w:noProof/>
                <w:webHidden/>
              </w:rPr>
              <w:fldChar w:fldCharType="separate"/>
            </w:r>
            <w:r>
              <w:rPr>
                <w:noProof/>
                <w:webHidden/>
              </w:rPr>
              <w:t>33</w:t>
            </w:r>
            <w:r>
              <w:rPr>
                <w:noProof/>
                <w:webHidden/>
              </w:rPr>
              <w:fldChar w:fldCharType="end"/>
            </w:r>
          </w:hyperlink>
        </w:p>
        <w:p w14:paraId="1F8BA4EC" w14:textId="1CB7705E" w:rsidR="00215B23" w:rsidRDefault="00215B23">
          <w:pPr>
            <w:pStyle w:val="TOC2"/>
            <w:tabs>
              <w:tab w:val="right" w:leader="dot" w:pos="9062"/>
            </w:tabs>
            <w:rPr>
              <w:rFonts w:asciiTheme="minorHAnsi" w:eastAsiaTheme="minorEastAsia" w:hAnsiTheme="minorHAnsi"/>
              <w:noProof/>
              <w:szCs w:val="24"/>
            </w:rPr>
          </w:pPr>
          <w:hyperlink w:anchor="_Toc165193850" w:history="1">
            <w:r w:rsidRPr="00134F3A">
              <w:rPr>
                <w:rStyle w:val="Hyperlink"/>
                <w:noProof/>
              </w:rPr>
              <w:t>4.3 GIẢI PHÁP, HƯỚNG</w:t>
            </w:r>
            <w:r w:rsidRPr="00134F3A">
              <w:rPr>
                <w:rStyle w:val="Hyperlink"/>
                <w:noProof/>
                <w:lang w:val="vi-VN"/>
              </w:rPr>
              <w:t xml:space="preserve"> PHÁT TRIỂN</w:t>
            </w:r>
            <w:r>
              <w:rPr>
                <w:noProof/>
                <w:webHidden/>
              </w:rPr>
              <w:tab/>
            </w:r>
            <w:r>
              <w:rPr>
                <w:noProof/>
                <w:webHidden/>
              </w:rPr>
              <w:fldChar w:fldCharType="begin"/>
            </w:r>
            <w:r>
              <w:rPr>
                <w:noProof/>
                <w:webHidden/>
              </w:rPr>
              <w:instrText xml:space="preserve"> PAGEREF _Toc165193850 \h </w:instrText>
            </w:r>
            <w:r>
              <w:rPr>
                <w:noProof/>
                <w:webHidden/>
              </w:rPr>
            </w:r>
            <w:r>
              <w:rPr>
                <w:noProof/>
                <w:webHidden/>
              </w:rPr>
              <w:fldChar w:fldCharType="separate"/>
            </w:r>
            <w:r>
              <w:rPr>
                <w:noProof/>
                <w:webHidden/>
              </w:rPr>
              <w:t>34</w:t>
            </w:r>
            <w:r>
              <w:rPr>
                <w:noProof/>
                <w:webHidden/>
              </w:rPr>
              <w:fldChar w:fldCharType="end"/>
            </w:r>
          </w:hyperlink>
        </w:p>
        <w:p w14:paraId="4B42BE3C" w14:textId="27656344" w:rsidR="00215B23" w:rsidRDefault="00215B23">
          <w:pPr>
            <w:pStyle w:val="TOC1"/>
            <w:tabs>
              <w:tab w:val="right" w:leader="dot" w:pos="9062"/>
            </w:tabs>
            <w:rPr>
              <w:rFonts w:asciiTheme="minorHAnsi" w:eastAsiaTheme="minorEastAsia" w:hAnsiTheme="minorHAnsi"/>
              <w:noProof/>
              <w:szCs w:val="24"/>
            </w:rPr>
          </w:pPr>
          <w:hyperlink w:anchor="_Toc165193851" w:history="1">
            <w:r w:rsidRPr="00134F3A">
              <w:rPr>
                <w:rStyle w:val="Hyperlink"/>
                <w:noProof/>
                <w:lang w:val="vi-VN"/>
              </w:rPr>
              <w:t>TÀI LIỆU THAM KHẢO</w:t>
            </w:r>
            <w:r>
              <w:rPr>
                <w:noProof/>
                <w:webHidden/>
              </w:rPr>
              <w:tab/>
            </w:r>
            <w:r>
              <w:rPr>
                <w:noProof/>
                <w:webHidden/>
              </w:rPr>
              <w:fldChar w:fldCharType="begin"/>
            </w:r>
            <w:r>
              <w:rPr>
                <w:noProof/>
                <w:webHidden/>
              </w:rPr>
              <w:instrText xml:space="preserve"> PAGEREF _Toc165193851 \h </w:instrText>
            </w:r>
            <w:r>
              <w:rPr>
                <w:noProof/>
                <w:webHidden/>
              </w:rPr>
            </w:r>
            <w:r>
              <w:rPr>
                <w:noProof/>
                <w:webHidden/>
              </w:rPr>
              <w:fldChar w:fldCharType="separate"/>
            </w:r>
            <w:r>
              <w:rPr>
                <w:noProof/>
                <w:webHidden/>
              </w:rPr>
              <w:t>35</w:t>
            </w:r>
            <w:r>
              <w:rPr>
                <w:noProof/>
                <w:webHidden/>
              </w:rPr>
              <w:fldChar w:fldCharType="end"/>
            </w:r>
          </w:hyperlink>
        </w:p>
        <w:p w14:paraId="5A88EF18" w14:textId="562AA597" w:rsidR="00215B23" w:rsidRDefault="00215B23">
          <w:pPr>
            <w:pStyle w:val="TOC1"/>
            <w:tabs>
              <w:tab w:val="right" w:leader="dot" w:pos="9062"/>
            </w:tabs>
            <w:rPr>
              <w:rFonts w:asciiTheme="minorHAnsi" w:eastAsiaTheme="minorEastAsia" w:hAnsiTheme="minorHAnsi"/>
              <w:noProof/>
              <w:szCs w:val="24"/>
            </w:rPr>
          </w:pPr>
          <w:hyperlink w:anchor="_Toc165193852" w:history="1">
            <w:r w:rsidRPr="00134F3A">
              <w:rPr>
                <w:rStyle w:val="Hyperlink"/>
                <w:noProof/>
                <w:lang w:val="vi-VN"/>
              </w:rPr>
              <w:t>PHỤ LỤC</w:t>
            </w:r>
            <w:r>
              <w:rPr>
                <w:noProof/>
                <w:webHidden/>
              </w:rPr>
              <w:tab/>
            </w:r>
            <w:r>
              <w:rPr>
                <w:noProof/>
                <w:webHidden/>
              </w:rPr>
              <w:fldChar w:fldCharType="begin"/>
            </w:r>
            <w:r>
              <w:rPr>
                <w:noProof/>
                <w:webHidden/>
              </w:rPr>
              <w:instrText xml:space="preserve"> PAGEREF _Toc165193852 \h </w:instrText>
            </w:r>
            <w:r>
              <w:rPr>
                <w:noProof/>
                <w:webHidden/>
              </w:rPr>
            </w:r>
            <w:r>
              <w:rPr>
                <w:noProof/>
                <w:webHidden/>
              </w:rPr>
              <w:fldChar w:fldCharType="separate"/>
            </w:r>
            <w:r>
              <w:rPr>
                <w:noProof/>
                <w:webHidden/>
              </w:rPr>
              <w:t>36</w:t>
            </w:r>
            <w:r>
              <w:rPr>
                <w:noProof/>
                <w:webHidden/>
              </w:rPr>
              <w:fldChar w:fldCharType="end"/>
            </w:r>
          </w:hyperlink>
        </w:p>
        <w:p w14:paraId="0BF716A3" w14:textId="524949C1" w:rsidR="008D7DDE" w:rsidRPr="00CC2E66" w:rsidRDefault="00341E18" w:rsidP="000D1D0F">
          <w:pPr>
            <w:spacing w:before="120" w:after="0" w:line="360" w:lineRule="auto"/>
          </w:pPr>
          <w:r w:rsidRPr="00CC2E66">
            <w:fldChar w:fldCharType="end"/>
          </w:r>
        </w:p>
      </w:sdtContent>
    </w:sdt>
    <w:p w14:paraId="366BC9A4" w14:textId="77777777" w:rsidR="00BC4CEA" w:rsidRPr="00CC2E66" w:rsidRDefault="00BC4CEA" w:rsidP="000D1D0F">
      <w:pPr>
        <w:spacing w:before="120" w:after="0" w:line="360" w:lineRule="auto"/>
        <w:rPr>
          <w:lang w:val="vi-VN"/>
        </w:rPr>
      </w:pPr>
      <w:r w:rsidRPr="00CC2E66">
        <w:rPr>
          <w:lang w:val="vi-VN"/>
        </w:rPr>
        <w:br w:type="page"/>
      </w:r>
    </w:p>
    <w:p w14:paraId="5EA7BD2A" w14:textId="60235DE3" w:rsidR="00BC4CEA" w:rsidRPr="00CC2E66" w:rsidRDefault="00BC4CEA" w:rsidP="00B172B5">
      <w:pPr>
        <w:pStyle w:val="TOC5"/>
      </w:pPr>
      <w:r w:rsidRPr="00CC2E66">
        <w:lastRenderedPageBreak/>
        <w:fldChar w:fldCharType="begin"/>
      </w:r>
      <w:r w:rsidRPr="00CC2E66">
        <w:instrText xml:space="preserve"> TOC \o "5-5" \h \z \u \t "Heading 1,5" </w:instrText>
      </w:r>
      <w:r w:rsidRPr="00CC2E66">
        <w:fldChar w:fldCharType="separate"/>
      </w:r>
      <w:hyperlink w:anchor="_Toc164006419" w:history="1">
        <w:r w:rsidRPr="00CC2E66">
          <w:rPr>
            <w:rStyle w:val="Hyperlink"/>
            <w:b/>
            <w:bCs/>
            <w:color w:val="auto"/>
            <w:sz w:val="32"/>
            <w:szCs w:val="28"/>
          </w:rPr>
          <w:t>DANH MỤC HÌNH ẢNH</w:t>
        </w:r>
      </w:hyperlink>
    </w:p>
    <w:p w14:paraId="77C6F210" w14:textId="77777777" w:rsidR="00ED5CFC" w:rsidRDefault="00BC4CEA" w:rsidP="00FE5660">
      <w:pPr>
        <w:spacing w:before="120" w:after="0" w:line="360" w:lineRule="auto"/>
        <w:rPr>
          <w:noProof/>
        </w:rPr>
      </w:pPr>
      <w:r w:rsidRPr="00CC2E66">
        <w:rPr>
          <w:lang w:val="vi-VN"/>
        </w:rPr>
        <w:fldChar w:fldCharType="end"/>
      </w:r>
      <w:r w:rsidR="00ED5CFC">
        <w:rPr>
          <w:lang w:val="vi-VN"/>
        </w:rPr>
        <w:fldChar w:fldCharType="begin"/>
      </w:r>
      <w:r w:rsidR="00ED5CFC">
        <w:rPr>
          <w:lang w:val="vi-VN"/>
        </w:rPr>
        <w:instrText xml:space="preserve"> TOC \o "5-5" \h \z \u </w:instrText>
      </w:r>
      <w:r w:rsidR="00ED5CFC">
        <w:rPr>
          <w:lang w:val="vi-VN"/>
        </w:rPr>
        <w:fldChar w:fldCharType="separate"/>
      </w:r>
    </w:p>
    <w:p w14:paraId="2641380B" w14:textId="7598259A" w:rsidR="00ED5CFC" w:rsidRDefault="00000000" w:rsidP="00B172B5">
      <w:pPr>
        <w:pStyle w:val="TOC5"/>
        <w:rPr>
          <w:rFonts w:asciiTheme="minorHAnsi" w:eastAsiaTheme="minorEastAsia" w:hAnsiTheme="minorHAnsi" w:cstheme="minorBidi"/>
          <w:szCs w:val="24"/>
          <w:lang w:val="en-US"/>
        </w:rPr>
      </w:pPr>
      <w:hyperlink w:anchor="_Toc165136276" w:history="1">
        <w:r w:rsidR="00ED5CFC" w:rsidRPr="00A64067">
          <w:rPr>
            <w:rStyle w:val="Hyperlink"/>
          </w:rPr>
          <w:t>Hình 2.1: Layout trang Trang chủ</w:t>
        </w:r>
        <w:r w:rsidR="00ED5CFC">
          <w:rPr>
            <w:webHidden/>
          </w:rPr>
          <w:tab/>
        </w:r>
        <w:r w:rsidR="00ED5CFC">
          <w:rPr>
            <w:webHidden/>
          </w:rPr>
          <w:fldChar w:fldCharType="begin"/>
        </w:r>
        <w:r w:rsidR="00ED5CFC">
          <w:rPr>
            <w:webHidden/>
          </w:rPr>
          <w:instrText xml:space="preserve"> PAGEREF _Toc165136276 \h </w:instrText>
        </w:r>
        <w:r w:rsidR="00ED5CFC">
          <w:rPr>
            <w:webHidden/>
          </w:rPr>
        </w:r>
        <w:r w:rsidR="00ED5CFC">
          <w:rPr>
            <w:webHidden/>
          </w:rPr>
          <w:fldChar w:fldCharType="separate"/>
        </w:r>
        <w:r w:rsidR="00ED5CFC">
          <w:rPr>
            <w:webHidden/>
          </w:rPr>
          <w:t>11</w:t>
        </w:r>
        <w:r w:rsidR="00ED5CFC">
          <w:rPr>
            <w:webHidden/>
          </w:rPr>
          <w:fldChar w:fldCharType="end"/>
        </w:r>
      </w:hyperlink>
    </w:p>
    <w:p w14:paraId="2F0FBB83" w14:textId="7DCACF6B" w:rsidR="00ED5CFC" w:rsidRDefault="00000000" w:rsidP="00B172B5">
      <w:pPr>
        <w:pStyle w:val="TOC5"/>
        <w:rPr>
          <w:rFonts w:asciiTheme="minorHAnsi" w:eastAsiaTheme="minorEastAsia" w:hAnsiTheme="minorHAnsi" w:cstheme="minorBidi"/>
          <w:szCs w:val="24"/>
          <w:lang w:val="en-US"/>
        </w:rPr>
      </w:pPr>
      <w:hyperlink w:anchor="_Toc165136277" w:history="1">
        <w:r w:rsidR="00ED5CFC" w:rsidRPr="00A64067">
          <w:rPr>
            <w:rStyle w:val="Hyperlink"/>
          </w:rPr>
          <w:t>Hình 2.2: Layout trang Dịch vụ</w:t>
        </w:r>
        <w:r w:rsidR="00ED5CFC">
          <w:rPr>
            <w:webHidden/>
          </w:rPr>
          <w:tab/>
        </w:r>
        <w:r w:rsidR="00ED5CFC">
          <w:rPr>
            <w:webHidden/>
          </w:rPr>
          <w:fldChar w:fldCharType="begin"/>
        </w:r>
        <w:r w:rsidR="00ED5CFC">
          <w:rPr>
            <w:webHidden/>
          </w:rPr>
          <w:instrText xml:space="preserve"> PAGEREF _Toc165136277 \h </w:instrText>
        </w:r>
        <w:r w:rsidR="00ED5CFC">
          <w:rPr>
            <w:webHidden/>
          </w:rPr>
        </w:r>
        <w:r w:rsidR="00ED5CFC">
          <w:rPr>
            <w:webHidden/>
          </w:rPr>
          <w:fldChar w:fldCharType="separate"/>
        </w:r>
        <w:r w:rsidR="00ED5CFC">
          <w:rPr>
            <w:webHidden/>
          </w:rPr>
          <w:t>12</w:t>
        </w:r>
        <w:r w:rsidR="00ED5CFC">
          <w:rPr>
            <w:webHidden/>
          </w:rPr>
          <w:fldChar w:fldCharType="end"/>
        </w:r>
      </w:hyperlink>
    </w:p>
    <w:p w14:paraId="09996F4E" w14:textId="2926B393" w:rsidR="00ED5CFC" w:rsidRDefault="00000000" w:rsidP="00B172B5">
      <w:pPr>
        <w:pStyle w:val="TOC5"/>
        <w:rPr>
          <w:rFonts w:asciiTheme="minorHAnsi" w:eastAsiaTheme="minorEastAsia" w:hAnsiTheme="minorHAnsi" w:cstheme="minorBidi"/>
          <w:szCs w:val="24"/>
          <w:lang w:val="en-US"/>
        </w:rPr>
      </w:pPr>
      <w:hyperlink w:anchor="_Toc165136278" w:history="1">
        <w:r w:rsidR="00ED5CFC" w:rsidRPr="00A64067">
          <w:rPr>
            <w:rStyle w:val="Hyperlink"/>
          </w:rPr>
          <w:t>Hình 2.3: Layout trang Giới thiệu</w:t>
        </w:r>
        <w:r w:rsidR="00ED5CFC">
          <w:rPr>
            <w:webHidden/>
          </w:rPr>
          <w:tab/>
        </w:r>
        <w:r w:rsidR="00ED5CFC">
          <w:rPr>
            <w:webHidden/>
          </w:rPr>
          <w:fldChar w:fldCharType="begin"/>
        </w:r>
        <w:r w:rsidR="00ED5CFC">
          <w:rPr>
            <w:webHidden/>
          </w:rPr>
          <w:instrText xml:space="preserve"> PAGEREF _Toc165136278 \h </w:instrText>
        </w:r>
        <w:r w:rsidR="00ED5CFC">
          <w:rPr>
            <w:webHidden/>
          </w:rPr>
        </w:r>
        <w:r w:rsidR="00ED5CFC">
          <w:rPr>
            <w:webHidden/>
          </w:rPr>
          <w:fldChar w:fldCharType="separate"/>
        </w:r>
        <w:r w:rsidR="00ED5CFC">
          <w:rPr>
            <w:webHidden/>
          </w:rPr>
          <w:t>13</w:t>
        </w:r>
        <w:r w:rsidR="00ED5CFC">
          <w:rPr>
            <w:webHidden/>
          </w:rPr>
          <w:fldChar w:fldCharType="end"/>
        </w:r>
      </w:hyperlink>
    </w:p>
    <w:p w14:paraId="5E4FA73A" w14:textId="71906F0D" w:rsidR="00ED5CFC" w:rsidRDefault="00000000" w:rsidP="00B172B5">
      <w:pPr>
        <w:pStyle w:val="TOC5"/>
        <w:rPr>
          <w:rFonts w:asciiTheme="minorHAnsi" w:eastAsiaTheme="minorEastAsia" w:hAnsiTheme="minorHAnsi" w:cstheme="minorBidi"/>
          <w:szCs w:val="24"/>
          <w:lang w:val="en-US"/>
        </w:rPr>
      </w:pPr>
      <w:hyperlink w:anchor="_Toc165136279" w:history="1">
        <w:r w:rsidR="00ED5CFC" w:rsidRPr="00A64067">
          <w:rPr>
            <w:rStyle w:val="Hyperlink"/>
          </w:rPr>
          <w:t>Hình 2.4: Layout trang Báo giá</w:t>
        </w:r>
        <w:r w:rsidR="00ED5CFC">
          <w:rPr>
            <w:webHidden/>
          </w:rPr>
          <w:tab/>
        </w:r>
        <w:r w:rsidR="00ED5CFC">
          <w:rPr>
            <w:webHidden/>
          </w:rPr>
          <w:fldChar w:fldCharType="begin"/>
        </w:r>
        <w:r w:rsidR="00ED5CFC">
          <w:rPr>
            <w:webHidden/>
          </w:rPr>
          <w:instrText xml:space="preserve"> PAGEREF _Toc165136279 \h </w:instrText>
        </w:r>
        <w:r w:rsidR="00ED5CFC">
          <w:rPr>
            <w:webHidden/>
          </w:rPr>
        </w:r>
        <w:r w:rsidR="00ED5CFC">
          <w:rPr>
            <w:webHidden/>
          </w:rPr>
          <w:fldChar w:fldCharType="separate"/>
        </w:r>
        <w:r w:rsidR="00ED5CFC">
          <w:rPr>
            <w:webHidden/>
          </w:rPr>
          <w:t>14</w:t>
        </w:r>
        <w:r w:rsidR="00ED5CFC">
          <w:rPr>
            <w:webHidden/>
          </w:rPr>
          <w:fldChar w:fldCharType="end"/>
        </w:r>
      </w:hyperlink>
    </w:p>
    <w:p w14:paraId="30CF3623" w14:textId="58A32165" w:rsidR="00ED5CFC" w:rsidRDefault="00000000" w:rsidP="00B172B5">
      <w:pPr>
        <w:pStyle w:val="TOC5"/>
        <w:rPr>
          <w:rStyle w:val="Hyperlink"/>
        </w:rPr>
      </w:pPr>
      <w:hyperlink w:anchor="_Toc165136280" w:history="1">
        <w:r w:rsidR="00ED5CFC" w:rsidRPr="00A64067">
          <w:rPr>
            <w:rStyle w:val="Hyperlink"/>
          </w:rPr>
          <w:t>Hình 2.5: Layout trang Liên hệ</w:t>
        </w:r>
        <w:r w:rsidR="00ED5CFC">
          <w:rPr>
            <w:webHidden/>
          </w:rPr>
          <w:tab/>
        </w:r>
        <w:r w:rsidR="00ED5CFC">
          <w:rPr>
            <w:webHidden/>
          </w:rPr>
          <w:fldChar w:fldCharType="begin"/>
        </w:r>
        <w:r w:rsidR="00ED5CFC">
          <w:rPr>
            <w:webHidden/>
          </w:rPr>
          <w:instrText xml:space="preserve"> PAGEREF _Toc165136280 \h </w:instrText>
        </w:r>
        <w:r w:rsidR="00ED5CFC">
          <w:rPr>
            <w:webHidden/>
          </w:rPr>
        </w:r>
        <w:r w:rsidR="00ED5CFC">
          <w:rPr>
            <w:webHidden/>
          </w:rPr>
          <w:fldChar w:fldCharType="separate"/>
        </w:r>
        <w:r w:rsidR="00ED5CFC">
          <w:rPr>
            <w:webHidden/>
          </w:rPr>
          <w:t>15</w:t>
        </w:r>
        <w:r w:rsidR="00ED5CFC">
          <w:rPr>
            <w:webHidden/>
          </w:rPr>
          <w:fldChar w:fldCharType="end"/>
        </w:r>
      </w:hyperlink>
    </w:p>
    <w:p w14:paraId="6B304848" w14:textId="71485771" w:rsidR="00ED5CFC" w:rsidRPr="00ED5CFC" w:rsidRDefault="00ED5CFC" w:rsidP="00ED5CFC">
      <w:pPr>
        <w:rPr>
          <w:lang w:val="vi-VN"/>
        </w:rPr>
      </w:pPr>
      <w:r>
        <w:rPr>
          <w:lang w:val="vi-VN"/>
        </w:rPr>
        <w:t>Hình 2.6: Sitemap trang web....................................................................................................</w:t>
      </w:r>
      <w:r w:rsidR="005D138F">
        <w:rPr>
          <w:lang w:val="vi-VN"/>
        </w:rPr>
        <w:t xml:space="preserve"> 16</w:t>
      </w:r>
    </w:p>
    <w:p w14:paraId="185C9CEE" w14:textId="352569E3" w:rsidR="00ED5CFC" w:rsidRDefault="00000000" w:rsidP="00B172B5">
      <w:pPr>
        <w:pStyle w:val="TOC5"/>
        <w:rPr>
          <w:rFonts w:asciiTheme="minorHAnsi" w:eastAsiaTheme="minorEastAsia" w:hAnsiTheme="minorHAnsi" w:cstheme="minorBidi"/>
          <w:szCs w:val="24"/>
          <w:lang w:val="en-US"/>
        </w:rPr>
      </w:pPr>
      <w:hyperlink w:anchor="_Toc165136281" w:history="1">
        <w:r w:rsidR="00ED5CFC" w:rsidRPr="00A64067">
          <w:rPr>
            <w:rStyle w:val="Hyperlink"/>
          </w:rPr>
          <w:t>Hình 2.7: Tiến độ thực hiện</w:t>
        </w:r>
        <w:r w:rsidR="00ED5CFC">
          <w:rPr>
            <w:webHidden/>
          </w:rPr>
          <w:tab/>
        </w:r>
        <w:r w:rsidR="00ED5CFC">
          <w:rPr>
            <w:webHidden/>
          </w:rPr>
          <w:fldChar w:fldCharType="begin"/>
        </w:r>
        <w:r w:rsidR="00ED5CFC">
          <w:rPr>
            <w:webHidden/>
          </w:rPr>
          <w:instrText xml:space="preserve"> PAGEREF _Toc165136281 \h </w:instrText>
        </w:r>
        <w:r w:rsidR="00ED5CFC">
          <w:rPr>
            <w:webHidden/>
          </w:rPr>
        </w:r>
        <w:r w:rsidR="00ED5CFC">
          <w:rPr>
            <w:webHidden/>
          </w:rPr>
          <w:fldChar w:fldCharType="separate"/>
        </w:r>
        <w:r w:rsidR="00ED5CFC">
          <w:rPr>
            <w:webHidden/>
          </w:rPr>
          <w:t>17</w:t>
        </w:r>
        <w:r w:rsidR="00ED5CFC">
          <w:rPr>
            <w:webHidden/>
          </w:rPr>
          <w:fldChar w:fldCharType="end"/>
        </w:r>
      </w:hyperlink>
    </w:p>
    <w:p w14:paraId="05D45017" w14:textId="026BAC8B" w:rsidR="00BC4CEA" w:rsidRPr="00FE5660" w:rsidRDefault="00ED5CFC" w:rsidP="00FE5660">
      <w:pPr>
        <w:spacing w:before="120" w:after="0" w:line="360" w:lineRule="auto"/>
        <w:rPr>
          <w:noProof/>
        </w:rPr>
      </w:pPr>
      <w:r>
        <w:rPr>
          <w:lang w:val="vi-VN"/>
        </w:rPr>
        <w:fldChar w:fldCharType="end"/>
      </w:r>
      <w:r w:rsidR="00B63EA1">
        <w:rPr>
          <w:lang w:val="vi-VN"/>
        </w:rPr>
        <w:fldChar w:fldCharType="begin"/>
      </w:r>
      <w:r w:rsidR="00B63EA1">
        <w:rPr>
          <w:lang w:val="vi-VN"/>
        </w:rPr>
        <w:instrText xml:space="preserve"> TOC \o "5-5" \h \z \u </w:instrText>
      </w:r>
      <w:r w:rsidR="00000000">
        <w:rPr>
          <w:lang w:val="vi-VN"/>
        </w:rPr>
        <w:fldChar w:fldCharType="separate"/>
      </w:r>
      <w:r w:rsidR="00B63EA1">
        <w:rPr>
          <w:lang w:val="vi-VN"/>
        </w:rPr>
        <w:fldChar w:fldCharType="end"/>
      </w:r>
      <w:r w:rsidR="000657B5">
        <w:rPr>
          <w:lang w:val="vi-VN"/>
        </w:rPr>
        <w:fldChar w:fldCharType="begin"/>
      </w:r>
      <w:r w:rsidR="000657B5">
        <w:rPr>
          <w:lang w:val="vi-VN"/>
        </w:rPr>
        <w:instrText xml:space="preserve"> TOC \o "5-5" \h \z \u </w:instrText>
      </w:r>
      <w:r w:rsidR="00000000">
        <w:rPr>
          <w:lang w:val="vi-VN"/>
        </w:rPr>
        <w:fldChar w:fldCharType="separate"/>
      </w:r>
      <w:r w:rsidR="000657B5">
        <w:rPr>
          <w:lang w:val="vi-VN"/>
        </w:rPr>
        <w:fldChar w:fldCharType="end"/>
      </w:r>
      <w:r w:rsidR="00FE5660">
        <w:rPr>
          <w:lang w:val="vi-VN"/>
        </w:rPr>
        <w:fldChar w:fldCharType="begin"/>
      </w:r>
      <w:r w:rsidR="00FE5660">
        <w:rPr>
          <w:lang w:val="vi-VN"/>
        </w:rPr>
        <w:instrText xml:space="preserve"> TOC \o "5-5" \h \z \u </w:instrText>
      </w:r>
      <w:r w:rsidR="00000000">
        <w:rPr>
          <w:lang w:val="vi-VN"/>
        </w:rPr>
        <w:fldChar w:fldCharType="separate"/>
      </w:r>
      <w:r w:rsidR="00FE5660">
        <w:rPr>
          <w:lang w:val="vi-VN"/>
        </w:rPr>
        <w:fldChar w:fldCharType="end"/>
      </w:r>
    </w:p>
    <w:p w14:paraId="14AC165B" w14:textId="77777777" w:rsidR="006C262A" w:rsidRPr="00CC2E66" w:rsidRDefault="006C262A" w:rsidP="000D1D0F">
      <w:pPr>
        <w:spacing w:before="120" w:after="0" w:line="360" w:lineRule="auto"/>
        <w:rPr>
          <w:rFonts w:eastAsiaTheme="majorEastAsia" w:cs="Times New Roman"/>
          <w:kern w:val="0"/>
          <w:sz w:val="26"/>
          <w:szCs w:val="26"/>
          <w:lang w:val="vi-VN"/>
          <w14:ligatures w14:val="none"/>
        </w:rPr>
      </w:pPr>
      <w:r w:rsidRPr="00CC2E66">
        <w:rPr>
          <w:rFonts w:cs="Times New Roman"/>
          <w:b/>
          <w:sz w:val="26"/>
          <w:szCs w:val="26"/>
          <w:lang w:val="vi-VN"/>
        </w:rPr>
        <w:br w:type="page"/>
      </w:r>
    </w:p>
    <w:p w14:paraId="2D2DFC79" w14:textId="77777777" w:rsidR="00E80794" w:rsidRDefault="00E80794" w:rsidP="00E80794">
      <w:pPr>
        <w:rPr>
          <w:rFonts w:eastAsiaTheme="majorEastAsia" w:cstheme="majorBidi"/>
          <w:b/>
          <w:kern w:val="0"/>
          <w:sz w:val="32"/>
          <w:szCs w:val="40"/>
          <w:lang w:val="vi-VN"/>
          <w14:ligatures w14:val="none"/>
        </w:rPr>
        <w:sectPr w:rsidR="00E80794" w:rsidSect="00272007">
          <w:footerReference w:type="default" r:id="rId17"/>
          <w:pgSz w:w="11907" w:h="16840"/>
          <w:pgMar w:top="1134" w:right="1134" w:bottom="1134" w:left="1701" w:header="720" w:footer="720" w:gutter="0"/>
          <w:pgNumType w:start="0"/>
          <w:cols w:space="708"/>
          <w:docGrid w:linePitch="381"/>
        </w:sectPr>
      </w:pPr>
    </w:p>
    <w:p w14:paraId="191299AA" w14:textId="77777777" w:rsidR="00E73457" w:rsidRDefault="00995462" w:rsidP="00995462">
      <w:pPr>
        <w:jc w:val="center"/>
        <w:rPr>
          <w:rFonts w:eastAsiaTheme="majorEastAsia" w:cstheme="majorBidi"/>
          <w:b/>
          <w:kern w:val="0"/>
          <w:sz w:val="32"/>
          <w:szCs w:val="40"/>
          <w:lang w:val="vi-VN"/>
          <w14:ligatures w14:val="none"/>
        </w:rPr>
      </w:pPr>
      <w:r>
        <w:rPr>
          <w:rFonts w:eastAsiaTheme="majorEastAsia" w:cstheme="majorBidi"/>
          <w:b/>
          <w:kern w:val="0"/>
          <w:sz w:val="32"/>
          <w:szCs w:val="40"/>
          <w:lang w:val="vi-VN"/>
          <w14:ligatures w14:val="none"/>
        </w:rPr>
        <w:lastRenderedPageBreak/>
        <w:t>DANH MỤC TÀI LIỆU VIẾT TẮT</w:t>
      </w:r>
    </w:p>
    <w:tbl>
      <w:tblPr>
        <w:tblStyle w:val="TableGrid"/>
        <w:tblW w:w="0" w:type="auto"/>
        <w:tblLook w:val="04A0" w:firstRow="1" w:lastRow="0" w:firstColumn="1" w:lastColumn="0" w:noHBand="0" w:noVBand="1"/>
      </w:tblPr>
      <w:tblGrid>
        <w:gridCol w:w="1838"/>
        <w:gridCol w:w="3402"/>
        <w:gridCol w:w="3822"/>
      </w:tblGrid>
      <w:tr w:rsidR="00222271" w14:paraId="7DAD8083" w14:textId="77777777" w:rsidTr="004B7F12">
        <w:tc>
          <w:tcPr>
            <w:tcW w:w="1838" w:type="dxa"/>
          </w:tcPr>
          <w:p w14:paraId="07287E0C" w14:textId="41ABB864" w:rsidR="00222271" w:rsidRPr="00222271" w:rsidRDefault="00222271" w:rsidP="00995462">
            <w:pPr>
              <w:jc w:val="center"/>
              <w:rPr>
                <w:rFonts w:eastAsiaTheme="majorEastAsia" w:cstheme="majorBidi"/>
                <w:b/>
                <w:kern w:val="0"/>
                <w:sz w:val="26"/>
                <w:szCs w:val="26"/>
                <w:lang w:val="vi-VN"/>
                <w14:ligatures w14:val="none"/>
              </w:rPr>
            </w:pPr>
            <w:r w:rsidRPr="00222271">
              <w:rPr>
                <w:rFonts w:eastAsiaTheme="majorEastAsia" w:cstheme="majorBidi"/>
                <w:b/>
                <w:kern w:val="0"/>
                <w:sz w:val="26"/>
                <w:szCs w:val="26"/>
                <w:lang w:val="vi-VN"/>
                <w14:ligatures w14:val="none"/>
              </w:rPr>
              <w:t>Từ viết tắt</w:t>
            </w:r>
          </w:p>
        </w:tc>
        <w:tc>
          <w:tcPr>
            <w:tcW w:w="3402" w:type="dxa"/>
          </w:tcPr>
          <w:p w14:paraId="37783A72" w14:textId="2B720AAA" w:rsidR="00222271" w:rsidRPr="00222271" w:rsidRDefault="00222271" w:rsidP="00995462">
            <w:pPr>
              <w:jc w:val="center"/>
              <w:rPr>
                <w:rFonts w:eastAsiaTheme="majorEastAsia" w:cstheme="majorBidi"/>
                <w:b/>
                <w:kern w:val="0"/>
                <w:sz w:val="26"/>
                <w:szCs w:val="26"/>
                <w:lang w:val="vi-VN"/>
                <w14:ligatures w14:val="none"/>
              </w:rPr>
            </w:pPr>
            <w:r w:rsidRPr="00222271">
              <w:rPr>
                <w:rFonts w:eastAsiaTheme="majorEastAsia" w:cstheme="majorBidi"/>
                <w:b/>
                <w:kern w:val="0"/>
                <w:sz w:val="26"/>
                <w:szCs w:val="26"/>
                <w:lang w:val="vi-VN"/>
                <w14:ligatures w14:val="none"/>
              </w:rPr>
              <w:t>Nghĩa tiếng Anh</w:t>
            </w:r>
          </w:p>
        </w:tc>
        <w:tc>
          <w:tcPr>
            <w:tcW w:w="3822" w:type="dxa"/>
          </w:tcPr>
          <w:p w14:paraId="1A670813" w14:textId="5DEFA5DF" w:rsidR="00222271" w:rsidRPr="00222271" w:rsidRDefault="00222271" w:rsidP="00995462">
            <w:pPr>
              <w:jc w:val="center"/>
              <w:rPr>
                <w:rFonts w:eastAsiaTheme="majorEastAsia" w:cstheme="majorBidi"/>
                <w:b/>
                <w:kern w:val="0"/>
                <w:sz w:val="26"/>
                <w:szCs w:val="26"/>
                <w:lang w:val="vi-VN"/>
                <w14:ligatures w14:val="none"/>
              </w:rPr>
            </w:pPr>
            <w:r w:rsidRPr="00222271">
              <w:rPr>
                <w:rFonts w:eastAsiaTheme="majorEastAsia" w:cstheme="majorBidi"/>
                <w:b/>
                <w:kern w:val="0"/>
                <w:sz w:val="26"/>
                <w:szCs w:val="26"/>
                <w:lang w:val="vi-VN"/>
                <w14:ligatures w14:val="none"/>
              </w:rPr>
              <w:t>Nghĩa tiếng Việt</w:t>
            </w:r>
          </w:p>
        </w:tc>
      </w:tr>
      <w:tr w:rsidR="00222271" w14:paraId="0B2BA2AC" w14:textId="77777777" w:rsidTr="004B7F12">
        <w:tc>
          <w:tcPr>
            <w:tcW w:w="1838" w:type="dxa"/>
          </w:tcPr>
          <w:p w14:paraId="042829F7" w14:textId="37CD1224" w:rsidR="00222271" w:rsidRPr="000E55C2" w:rsidRDefault="00CE0AC8" w:rsidP="00B770D4">
            <w:pPr>
              <w:rPr>
                <w:rFonts w:eastAsiaTheme="majorEastAsia" w:cs="Times New Roman"/>
                <w:bCs/>
                <w:kern w:val="0"/>
                <w:sz w:val="26"/>
                <w:szCs w:val="26"/>
                <w:lang w:val="vi-VN"/>
                <w14:ligatures w14:val="none"/>
              </w:rPr>
            </w:pPr>
            <w:r w:rsidRPr="000E55C2">
              <w:rPr>
                <w:rFonts w:eastAsiaTheme="majorEastAsia" w:cs="Times New Roman"/>
                <w:bCs/>
                <w:kern w:val="0"/>
                <w:sz w:val="26"/>
                <w:szCs w:val="26"/>
                <w:lang w:val="vi-VN"/>
                <w14:ligatures w14:val="none"/>
              </w:rPr>
              <w:t>SEO</w:t>
            </w:r>
          </w:p>
        </w:tc>
        <w:tc>
          <w:tcPr>
            <w:tcW w:w="3402" w:type="dxa"/>
          </w:tcPr>
          <w:p w14:paraId="13DE8C53" w14:textId="7C8D8533" w:rsidR="00222271" w:rsidRPr="000E55C2" w:rsidRDefault="00842C01" w:rsidP="000E55C2">
            <w:pPr>
              <w:rPr>
                <w:rFonts w:eastAsiaTheme="majorEastAsia" w:cs="Times New Roman"/>
                <w:b/>
                <w:kern w:val="0"/>
                <w:sz w:val="26"/>
                <w:szCs w:val="26"/>
                <w:lang w:val="vi-VN"/>
                <w14:ligatures w14:val="none"/>
              </w:rPr>
            </w:pPr>
            <w:r w:rsidRPr="000E55C2">
              <w:rPr>
                <w:rStyle w:val="Strong"/>
                <w:rFonts w:cs="Times New Roman"/>
                <w:b w:val="0"/>
                <w:sz w:val="26"/>
                <w:szCs w:val="26"/>
              </w:rPr>
              <w:t>Search Engine Optimization</w:t>
            </w:r>
          </w:p>
        </w:tc>
        <w:tc>
          <w:tcPr>
            <w:tcW w:w="3822" w:type="dxa"/>
          </w:tcPr>
          <w:p w14:paraId="5BBA0A57" w14:textId="34780CBD" w:rsidR="00222271" w:rsidRPr="00346163" w:rsidRDefault="00346163" w:rsidP="000E55C2">
            <w:pPr>
              <w:rPr>
                <w:rFonts w:eastAsiaTheme="majorEastAsia" w:cs="Times New Roman"/>
                <w:bCs/>
                <w:kern w:val="0"/>
                <w:sz w:val="26"/>
                <w:szCs w:val="26"/>
                <w:lang w:val="vi-VN"/>
                <w14:ligatures w14:val="none"/>
              </w:rPr>
            </w:pPr>
            <w:r>
              <w:rPr>
                <w:rFonts w:cs="Times New Roman"/>
                <w:bCs/>
                <w:sz w:val="26"/>
                <w:szCs w:val="26"/>
                <w:shd w:val="clear" w:color="auto" w:fill="FFFFFF"/>
              </w:rPr>
              <w:t>T</w:t>
            </w:r>
            <w:r w:rsidR="003C36C8" w:rsidRPr="000E55C2">
              <w:rPr>
                <w:rFonts w:cs="Times New Roman"/>
                <w:bCs/>
                <w:sz w:val="26"/>
                <w:szCs w:val="26"/>
                <w:shd w:val="clear" w:color="auto" w:fill="FFFFFF"/>
              </w:rPr>
              <w:t xml:space="preserve">ối ưu hóa công cụ tìm </w:t>
            </w:r>
            <w:r>
              <w:rPr>
                <w:rFonts w:cs="Times New Roman"/>
                <w:bCs/>
                <w:sz w:val="26"/>
                <w:szCs w:val="26"/>
                <w:shd w:val="clear" w:color="auto" w:fill="FFFFFF"/>
              </w:rPr>
              <w:t>kiếm</w:t>
            </w:r>
            <w:r>
              <w:rPr>
                <w:rFonts w:cs="Times New Roman"/>
                <w:bCs/>
                <w:sz w:val="26"/>
                <w:szCs w:val="26"/>
                <w:shd w:val="clear" w:color="auto" w:fill="FFFFFF"/>
                <w:lang w:val="vi-VN"/>
              </w:rPr>
              <w:t>.</w:t>
            </w:r>
          </w:p>
        </w:tc>
      </w:tr>
      <w:tr w:rsidR="00222271" w14:paraId="71D538AC" w14:textId="77777777" w:rsidTr="004B7F12">
        <w:tc>
          <w:tcPr>
            <w:tcW w:w="1838" w:type="dxa"/>
          </w:tcPr>
          <w:p w14:paraId="240C45A7" w14:textId="7EB22F3D" w:rsidR="00222271" w:rsidRPr="000E55C2" w:rsidRDefault="00755D90" w:rsidP="00B770D4">
            <w:pPr>
              <w:rPr>
                <w:rFonts w:eastAsiaTheme="majorEastAsia" w:cs="Times New Roman"/>
                <w:bCs/>
                <w:kern w:val="0"/>
                <w:sz w:val="26"/>
                <w:szCs w:val="26"/>
                <w:lang w:val="vi-VN"/>
                <w14:ligatures w14:val="none"/>
              </w:rPr>
            </w:pPr>
            <w:r w:rsidRPr="000E55C2">
              <w:rPr>
                <w:rFonts w:eastAsiaTheme="majorEastAsia" w:cs="Times New Roman"/>
                <w:bCs/>
                <w:kern w:val="0"/>
                <w:sz w:val="26"/>
                <w:szCs w:val="26"/>
                <w:lang w:val="vi-VN"/>
                <w14:ligatures w14:val="none"/>
              </w:rPr>
              <w:t>HTML</w:t>
            </w:r>
          </w:p>
        </w:tc>
        <w:tc>
          <w:tcPr>
            <w:tcW w:w="3402" w:type="dxa"/>
          </w:tcPr>
          <w:p w14:paraId="05D8CEBF" w14:textId="440AE2A8" w:rsidR="00222271" w:rsidRPr="000E55C2" w:rsidRDefault="00755D90" w:rsidP="000E55C2">
            <w:pPr>
              <w:rPr>
                <w:rFonts w:eastAsiaTheme="majorEastAsia" w:cs="Times New Roman"/>
                <w:bCs/>
                <w:kern w:val="0"/>
                <w:sz w:val="26"/>
                <w:szCs w:val="26"/>
                <w:lang w:val="vi-VN"/>
                <w14:ligatures w14:val="none"/>
              </w:rPr>
            </w:pPr>
            <w:r w:rsidRPr="000E55C2">
              <w:rPr>
                <w:rFonts w:cs="Times New Roman"/>
                <w:bCs/>
                <w:kern w:val="0"/>
                <w:sz w:val="26"/>
                <w:szCs w:val="26"/>
                <w:lang w:val="vi-VN"/>
                <w14:ligatures w14:val="none"/>
              </w:rPr>
              <w:t>Hypertext Markup Language</w:t>
            </w:r>
          </w:p>
        </w:tc>
        <w:tc>
          <w:tcPr>
            <w:tcW w:w="3822" w:type="dxa"/>
          </w:tcPr>
          <w:p w14:paraId="698015E7" w14:textId="37C82E81" w:rsidR="00222271" w:rsidRPr="00346163" w:rsidRDefault="000F6B57" w:rsidP="000E55C2">
            <w:pPr>
              <w:rPr>
                <w:rFonts w:eastAsiaTheme="majorEastAsia" w:cs="Times New Roman"/>
                <w:bCs/>
                <w:kern w:val="0"/>
                <w:sz w:val="26"/>
                <w:szCs w:val="26"/>
                <w:lang w:val="vi-VN"/>
                <w14:ligatures w14:val="none"/>
              </w:rPr>
            </w:pPr>
            <w:r w:rsidRPr="000E55C2">
              <w:rPr>
                <w:rFonts w:cs="Times New Roman"/>
                <w:bCs/>
                <w:sz w:val="26"/>
                <w:szCs w:val="26"/>
                <w:shd w:val="clear" w:color="auto" w:fill="FFFFFF"/>
              </w:rPr>
              <w:t>Ngôn ngữ</w:t>
            </w:r>
            <w:r w:rsidRPr="000E55C2">
              <w:rPr>
                <w:rStyle w:val="Strong"/>
                <w:rFonts w:cs="Times New Roman"/>
                <w:bCs w:val="0"/>
                <w:sz w:val="26"/>
                <w:szCs w:val="26"/>
                <w:shd w:val="clear" w:color="auto" w:fill="FFFFFF"/>
              </w:rPr>
              <w:t> </w:t>
            </w:r>
            <w:r w:rsidRPr="000E55C2">
              <w:rPr>
                <w:rStyle w:val="Strong"/>
                <w:rFonts w:cs="Times New Roman"/>
                <w:b w:val="0"/>
                <w:sz w:val="26"/>
                <w:szCs w:val="26"/>
                <w:shd w:val="clear" w:color="auto" w:fill="FFFFFF"/>
              </w:rPr>
              <w:t xml:space="preserve">đánh dấu siêu văn </w:t>
            </w:r>
            <w:r w:rsidR="00346163">
              <w:rPr>
                <w:rStyle w:val="Strong"/>
                <w:rFonts w:cs="Times New Roman"/>
                <w:b w:val="0"/>
                <w:sz w:val="26"/>
                <w:szCs w:val="26"/>
                <w:shd w:val="clear" w:color="auto" w:fill="FFFFFF"/>
              </w:rPr>
              <w:t>bản</w:t>
            </w:r>
            <w:r w:rsidR="00346163">
              <w:rPr>
                <w:rStyle w:val="Strong"/>
                <w:rFonts w:cs="Times New Roman"/>
                <w:b w:val="0"/>
                <w:sz w:val="26"/>
                <w:szCs w:val="26"/>
                <w:shd w:val="clear" w:color="auto" w:fill="FFFFFF"/>
                <w:lang w:val="vi-VN"/>
              </w:rPr>
              <w:t>.</w:t>
            </w:r>
          </w:p>
        </w:tc>
      </w:tr>
      <w:tr w:rsidR="00222271" w14:paraId="7D29F645" w14:textId="77777777" w:rsidTr="004B7F12">
        <w:tc>
          <w:tcPr>
            <w:tcW w:w="1838" w:type="dxa"/>
          </w:tcPr>
          <w:p w14:paraId="1BEC250F" w14:textId="3BBDC248" w:rsidR="00222271" w:rsidRPr="000E55C2" w:rsidRDefault="00755D90" w:rsidP="00B770D4">
            <w:pPr>
              <w:rPr>
                <w:rFonts w:eastAsiaTheme="majorEastAsia" w:cs="Times New Roman"/>
                <w:bCs/>
                <w:kern w:val="0"/>
                <w:sz w:val="26"/>
                <w:szCs w:val="26"/>
                <w:lang w:val="vi-VN"/>
                <w14:ligatures w14:val="none"/>
              </w:rPr>
            </w:pPr>
            <w:r w:rsidRPr="000E55C2">
              <w:rPr>
                <w:rFonts w:eastAsiaTheme="majorEastAsia" w:cs="Times New Roman"/>
                <w:bCs/>
                <w:kern w:val="0"/>
                <w:sz w:val="26"/>
                <w:szCs w:val="26"/>
                <w:lang w:val="vi-VN"/>
                <w14:ligatures w14:val="none"/>
              </w:rPr>
              <w:t>CSS</w:t>
            </w:r>
          </w:p>
        </w:tc>
        <w:tc>
          <w:tcPr>
            <w:tcW w:w="3402" w:type="dxa"/>
          </w:tcPr>
          <w:p w14:paraId="4D566C9E" w14:textId="14807BAA" w:rsidR="00222271" w:rsidRPr="000E55C2" w:rsidRDefault="00755D90" w:rsidP="000E55C2">
            <w:pPr>
              <w:rPr>
                <w:rFonts w:eastAsiaTheme="majorEastAsia" w:cs="Times New Roman"/>
                <w:bCs/>
                <w:kern w:val="0"/>
                <w:sz w:val="26"/>
                <w:szCs w:val="26"/>
                <w:lang w:val="vi-VN"/>
                <w14:ligatures w14:val="none"/>
              </w:rPr>
            </w:pPr>
            <w:r w:rsidRPr="000E55C2">
              <w:rPr>
                <w:rFonts w:cs="Times New Roman"/>
                <w:bCs/>
                <w:kern w:val="0"/>
                <w:sz w:val="26"/>
                <w:szCs w:val="26"/>
                <w:lang w:val="vi-VN"/>
                <w14:ligatures w14:val="none"/>
              </w:rPr>
              <w:t>Cascading Style Sheets</w:t>
            </w:r>
          </w:p>
        </w:tc>
        <w:tc>
          <w:tcPr>
            <w:tcW w:w="3822" w:type="dxa"/>
          </w:tcPr>
          <w:p w14:paraId="0791BDC5" w14:textId="0797A7BA" w:rsidR="00222271" w:rsidRPr="00346163" w:rsidRDefault="00346163" w:rsidP="000E55C2">
            <w:pPr>
              <w:rPr>
                <w:rFonts w:eastAsiaTheme="majorEastAsia" w:cs="Times New Roman"/>
                <w:bCs/>
                <w:kern w:val="0"/>
                <w:sz w:val="26"/>
                <w:szCs w:val="26"/>
                <w:lang w:val="vi-VN"/>
                <w14:ligatures w14:val="none"/>
              </w:rPr>
            </w:pPr>
            <w:r>
              <w:rPr>
                <w:rStyle w:val="Strong"/>
                <w:rFonts w:cs="Times New Roman"/>
                <w:b w:val="0"/>
                <w:sz w:val="26"/>
                <w:szCs w:val="26"/>
                <w:shd w:val="clear" w:color="auto" w:fill="FFFFFF"/>
              </w:rPr>
              <w:t>M</w:t>
            </w:r>
            <w:r w:rsidR="00312C7B" w:rsidRPr="000E55C2">
              <w:rPr>
                <w:rStyle w:val="Strong"/>
                <w:rFonts w:cs="Times New Roman"/>
                <w:b w:val="0"/>
                <w:sz w:val="26"/>
                <w:szCs w:val="26"/>
                <w:shd w:val="clear" w:color="auto" w:fill="FFFFFF"/>
              </w:rPr>
              <w:t>ột ngôn ngữ thiết kế được sử dụng nhằm mục đích</w:t>
            </w:r>
            <w:r>
              <w:rPr>
                <w:rStyle w:val="Strong"/>
                <w:rFonts w:cs="Times New Roman"/>
                <w:b w:val="0"/>
                <w:sz w:val="26"/>
                <w:szCs w:val="26"/>
                <w:shd w:val="clear" w:color="auto" w:fill="FFFFFF"/>
                <w:lang w:val="vi-VN"/>
              </w:rPr>
              <w:t xml:space="preserve"> </w:t>
            </w:r>
            <w:r w:rsidR="00802EA9">
              <w:rPr>
                <w:rStyle w:val="Strong"/>
                <w:rFonts w:cs="Times New Roman"/>
                <w:b w:val="0"/>
                <w:sz w:val="26"/>
                <w:szCs w:val="26"/>
                <w:shd w:val="clear" w:color="auto" w:fill="FFFFFF"/>
                <w:lang w:val="vi-VN"/>
              </w:rPr>
              <w:t xml:space="preserve">đơn </w:t>
            </w:r>
            <w:r w:rsidR="00802EA9" w:rsidRPr="00802EA9">
              <w:rPr>
                <w:rStyle w:val="Strong"/>
                <w:b w:val="0"/>
                <w:bCs w:val="0"/>
                <w:sz w:val="26"/>
                <w:szCs w:val="26"/>
                <w:lang w:val="vi-VN"/>
              </w:rPr>
              <w:t xml:space="preserve">giản hóa quá trình tạo nên một </w:t>
            </w:r>
            <w:r w:rsidR="004B7F12">
              <w:rPr>
                <w:rStyle w:val="Strong"/>
                <w:b w:val="0"/>
                <w:bCs w:val="0"/>
                <w:sz w:val="26"/>
                <w:szCs w:val="26"/>
                <w:lang w:val="vi-VN"/>
              </w:rPr>
              <w:t>website.</w:t>
            </w:r>
          </w:p>
        </w:tc>
      </w:tr>
      <w:tr w:rsidR="00222271" w14:paraId="75FB6C4E" w14:textId="77777777" w:rsidTr="004B7F12">
        <w:tc>
          <w:tcPr>
            <w:tcW w:w="1838" w:type="dxa"/>
          </w:tcPr>
          <w:p w14:paraId="4DD9AEC0" w14:textId="75C9795A" w:rsidR="00222271" w:rsidRPr="000E55C2" w:rsidRDefault="00755D90" w:rsidP="00B770D4">
            <w:pPr>
              <w:rPr>
                <w:rFonts w:eastAsiaTheme="majorEastAsia" w:cs="Times New Roman"/>
                <w:bCs/>
                <w:kern w:val="0"/>
                <w:sz w:val="26"/>
                <w:szCs w:val="26"/>
                <w:lang w:val="vi-VN"/>
                <w14:ligatures w14:val="none"/>
              </w:rPr>
            </w:pPr>
            <w:r w:rsidRPr="000E55C2">
              <w:rPr>
                <w:rFonts w:eastAsiaTheme="majorEastAsia" w:cs="Times New Roman"/>
                <w:bCs/>
                <w:kern w:val="0"/>
                <w:sz w:val="26"/>
                <w:szCs w:val="26"/>
                <w:lang w:val="vi-VN"/>
                <w14:ligatures w14:val="none"/>
              </w:rPr>
              <w:t>API</w:t>
            </w:r>
          </w:p>
        </w:tc>
        <w:tc>
          <w:tcPr>
            <w:tcW w:w="3402" w:type="dxa"/>
          </w:tcPr>
          <w:p w14:paraId="3311D4FE" w14:textId="10723AFE" w:rsidR="00222271" w:rsidRPr="000E55C2" w:rsidRDefault="00755D90" w:rsidP="000E55C2">
            <w:pPr>
              <w:rPr>
                <w:rFonts w:eastAsiaTheme="majorEastAsia" w:cs="Times New Roman"/>
                <w:bCs/>
                <w:kern w:val="0"/>
                <w:sz w:val="26"/>
                <w:szCs w:val="26"/>
                <w:lang w:val="vi-VN"/>
                <w14:ligatures w14:val="none"/>
              </w:rPr>
            </w:pPr>
            <w:r w:rsidRPr="000E55C2">
              <w:rPr>
                <w:rFonts w:cs="Times New Roman"/>
                <w:bCs/>
                <w:spacing w:val="3"/>
                <w:kern w:val="0"/>
                <w:sz w:val="26"/>
                <w:szCs w:val="26"/>
                <w14:ligatures w14:val="none"/>
              </w:rPr>
              <w:t>Application Programming Interface</w:t>
            </w:r>
          </w:p>
        </w:tc>
        <w:tc>
          <w:tcPr>
            <w:tcW w:w="3822" w:type="dxa"/>
          </w:tcPr>
          <w:p w14:paraId="4E24D490" w14:textId="5FA38B34" w:rsidR="00222271" w:rsidRPr="00346163" w:rsidRDefault="000E55C2" w:rsidP="000E55C2">
            <w:pPr>
              <w:rPr>
                <w:rFonts w:eastAsiaTheme="majorEastAsia" w:cs="Times New Roman"/>
                <w:bCs/>
                <w:kern w:val="0"/>
                <w:sz w:val="26"/>
                <w:szCs w:val="26"/>
                <w:lang w:val="vi-VN"/>
                <w14:ligatures w14:val="none"/>
              </w:rPr>
            </w:pPr>
            <w:r w:rsidRPr="000E55C2">
              <w:rPr>
                <w:rStyle w:val="Strong"/>
                <w:rFonts w:cs="Times New Roman"/>
                <w:b w:val="0"/>
                <w:sz w:val="26"/>
                <w:szCs w:val="26"/>
                <w:shd w:val="clear" w:color="auto" w:fill="FFFFFF"/>
              </w:rPr>
              <w:t>Giao diện</w:t>
            </w:r>
            <w:r w:rsidRPr="000E55C2">
              <w:rPr>
                <w:rFonts w:cs="Times New Roman"/>
                <w:bCs/>
                <w:sz w:val="26"/>
                <w:szCs w:val="26"/>
                <w:shd w:val="clear" w:color="auto" w:fill="FFFFFF"/>
              </w:rPr>
              <w:t xml:space="preserve"> chương trình ứng </w:t>
            </w:r>
            <w:r w:rsidR="00346163">
              <w:rPr>
                <w:rFonts w:cs="Times New Roman"/>
                <w:bCs/>
                <w:sz w:val="26"/>
                <w:szCs w:val="26"/>
                <w:shd w:val="clear" w:color="auto" w:fill="FFFFFF"/>
              </w:rPr>
              <w:t>dụng</w:t>
            </w:r>
            <w:r w:rsidR="00346163">
              <w:rPr>
                <w:rFonts w:cs="Times New Roman"/>
                <w:bCs/>
                <w:sz w:val="26"/>
                <w:szCs w:val="26"/>
                <w:shd w:val="clear" w:color="auto" w:fill="FFFFFF"/>
                <w:lang w:val="vi-VN"/>
              </w:rPr>
              <w:t>.</w:t>
            </w:r>
          </w:p>
        </w:tc>
      </w:tr>
      <w:tr w:rsidR="000678BF" w14:paraId="52155E0D" w14:textId="77777777" w:rsidTr="004B7F12">
        <w:tc>
          <w:tcPr>
            <w:tcW w:w="1838" w:type="dxa"/>
          </w:tcPr>
          <w:p w14:paraId="2220B109" w14:textId="52138F9D" w:rsidR="000678BF" w:rsidRPr="000E55C2" w:rsidRDefault="000678BF" w:rsidP="00B770D4">
            <w:pPr>
              <w:rPr>
                <w:rFonts w:eastAsiaTheme="majorEastAsia" w:cs="Times New Roman"/>
                <w:bCs/>
                <w:kern w:val="0"/>
                <w:sz w:val="26"/>
                <w:szCs w:val="26"/>
                <w:lang w:val="vi-VN"/>
                <w14:ligatures w14:val="none"/>
              </w:rPr>
            </w:pPr>
            <w:r>
              <w:rPr>
                <w:rFonts w:eastAsiaTheme="majorEastAsia" w:cs="Times New Roman"/>
                <w:bCs/>
                <w:kern w:val="0"/>
                <w:sz w:val="26"/>
                <w:szCs w:val="26"/>
                <w:lang w:val="vi-VN"/>
                <w14:ligatures w14:val="none"/>
              </w:rPr>
              <w:t>SSL</w:t>
            </w:r>
          </w:p>
        </w:tc>
        <w:tc>
          <w:tcPr>
            <w:tcW w:w="3402" w:type="dxa"/>
          </w:tcPr>
          <w:p w14:paraId="5B346C1A" w14:textId="615A4CBC" w:rsidR="000678BF" w:rsidRPr="007967ED" w:rsidRDefault="005E0C95" w:rsidP="000E55C2">
            <w:pPr>
              <w:rPr>
                <w:rFonts w:cs="Times New Roman"/>
                <w:b/>
                <w:bCs/>
                <w:spacing w:val="3"/>
                <w:kern w:val="0"/>
                <w:sz w:val="26"/>
                <w:szCs w:val="26"/>
                <w14:ligatures w14:val="none"/>
              </w:rPr>
            </w:pPr>
            <w:r w:rsidRPr="007967ED">
              <w:rPr>
                <w:rStyle w:val="Strong"/>
                <w:rFonts w:cs="Times New Roman"/>
                <w:b w:val="0"/>
                <w:bCs w:val="0"/>
                <w:sz w:val="26"/>
                <w:szCs w:val="26"/>
                <w:shd w:val="clear" w:color="auto" w:fill="FFFFFF"/>
              </w:rPr>
              <w:t>Secure Sockets Layer</w:t>
            </w:r>
          </w:p>
        </w:tc>
        <w:tc>
          <w:tcPr>
            <w:tcW w:w="3822" w:type="dxa"/>
          </w:tcPr>
          <w:p w14:paraId="05240661" w14:textId="0417B751" w:rsidR="000678BF" w:rsidRPr="007967ED" w:rsidRDefault="007967ED" w:rsidP="000E55C2">
            <w:pPr>
              <w:rPr>
                <w:rStyle w:val="Strong"/>
                <w:rFonts w:cs="Times New Roman"/>
                <w:b w:val="0"/>
                <w:sz w:val="26"/>
                <w:szCs w:val="26"/>
                <w:shd w:val="clear" w:color="auto" w:fill="FFFFFF"/>
                <w:lang w:val="vi-VN"/>
              </w:rPr>
            </w:pPr>
            <w:r>
              <w:rPr>
                <w:rFonts w:cs="Times New Roman"/>
                <w:sz w:val="26"/>
                <w:szCs w:val="26"/>
                <w:shd w:val="clear" w:color="auto" w:fill="FFFFFF"/>
              </w:rPr>
              <w:t>M</w:t>
            </w:r>
            <w:r w:rsidRPr="007967ED">
              <w:rPr>
                <w:rFonts w:cs="Times New Roman"/>
                <w:sz w:val="26"/>
                <w:szCs w:val="26"/>
                <w:shd w:val="clear" w:color="auto" w:fill="FFFFFF"/>
              </w:rPr>
              <w:t xml:space="preserve">ột công nghệ tiêu chuẩn cho phép thiết lập kết nối được mã hóa an toàn giữa máy chủ web và trình duyệt </w:t>
            </w:r>
            <w:r w:rsidRPr="007967ED">
              <w:rPr>
                <w:rFonts w:cs="Times New Roman"/>
                <w:sz w:val="26"/>
                <w:szCs w:val="26"/>
                <w:shd w:val="clear" w:color="auto" w:fill="FFFFFF"/>
              </w:rPr>
              <w:t>web</w:t>
            </w:r>
            <w:r w:rsidRPr="007967ED">
              <w:rPr>
                <w:rFonts w:cs="Times New Roman"/>
                <w:sz w:val="26"/>
                <w:szCs w:val="26"/>
                <w:shd w:val="clear" w:color="auto" w:fill="FFFFFF"/>
                <w:lang w:val="vi-VN"/>
              </w:rPr>
              <w:t>.</w:t>
            </w:r>
          </w:p>
        </w:tc>
      </w:tr>
    </w:tbl>
    <w:p w14:paraId="0E72CEEB" w14:textId="26C91CB3" w:rsidR="00995462" w:rsidRPr="00E80794" w:rsidRDefault="00995462" w:rsidP="00995462">
      <w:pPr>
        <w:jc w:val="center"/>
        <w:rPr>
          <w:rFonts w:eastAsiaTheme="majorEastAsia" w:cstheme="majorBidi"/>
          <w:b/>
          <w:kern w:val="0"/>
          <w:sz w:val="32"/>
          <w:szCs w:val="40"/>
          <w:lang w:val="vi-VN"/>
          <w14:ligatures w14:val="none"/>
        </w:rPr>
        <w:sectPr w:rsidR="00995462" w:rsidRPr="00E80794" w:rsidSect="00272007">
          <w:pgSz w:w="11907" w:h="16840"/>
          <w:pgMar w:top="1134" w:right="1134" w:bottom="1134" w:left="1701" w:header="720" w:footer="720" w:gutter="0"/>
          <w:pgNumType w:start="0"/>
          <w:cols w:space="708"/>
          <w:docGrid w:linePitch="381"/>
        </w:sectPr>
      </w:pPr>
    </w:p>
    <w:p w14:paraId="0C497BD8" w14:textId="198EC1C3" w:rsidR="00ED5FD5" w:rsidRPr="00CC2E66" w:rsidRDefault="00113A16" w:rsidP="000D1D0F">
      <w:pPr>
        <w:pStyle w:val="Heading1"/>
        <w:spacing w:before="120" w:after="0" w:line="360" w:lineRule="auto"/>
        <w:ind w:right="49" w:firstLine="0"/>
      </w:pPr>
      <w:bookmarkStart w:id="8" w:name="_Toc164006420"/>
      <w:bookmarkStart w:id="9" w:name="_Toc165119444"/>
      <w:bookmarkStart w:id="10" w:name="_Toc165193798"/>
      <w:r w:rsidRPr="00CC2E66">
        <w:lastRenderedPageBreak/>
        <w:t>CHƯƠNG 1</w:t>
      </w:r>
      <w:bookmarkEnd w:id="8"/>
      <w:bookmarkEnd w:id="9"/>
      <w:bookmarkEnd w:id="10"/>
    </w:p>
    <w:p w14:paraId="59327106" w14:textId="27F8BBCD" w:rsidR="000947DD" w:rsidRPr="00CC2E66" w:rsidRDefault="00113A16" w:rsidP="000D1D0F">
      <w:pPr>
        <w:pStyle w:val="Heading1"/>
        <w:spacing w:before="120" w:after="0" w:line="360" w:lineRule="auto"/>
        <w:ind w:firstLine="0"/>
      </w:pPr>
      <w:bookmarkStart w:id="11" w:name="_Toc164006421"/>
      <w:bookmarkStart w:id="12" w:name="_Toc165119445"/>
      <w:bookmarkStart w:id="13" w:name="_Toc165193799"/>
      <w:r w:rsidRPr="00CC2E66">
        <w:t>GIỚI THIỆU ĐỀ TÀI</w:t>
      </w:r>
      <w:bookmarkEnd w:id="11"/>
      <w:bookmarkEnd w:id="12"/>
      <w:bookmarkEnd w:id="13"/>
    </w:p>
    <w:p w14:paraId="60BFD123" w14:textId="59CE28F6" w:rsidR="00B47BB6" w:rsidRPr="00CC2E66" w:rsidRDefault="002855C1" w:rsidP="000D1D0F">
      <w:pPr>
        <w:pStyle w:val="Heading2"/>
        <w:numPr>
          <w:ilvl w:val="1"/>
          <w:numId w:val="3"/>
        </w:numPr>
        <w:spacing w:before="120" w:after="0" w:line="360" w:lineRule="auto"/>
        <w:rPr>
          <w:lang w:val="vi-VN"/>
        </w:rPr>
      </w:pPr>
      <w:bookmarkStart w:id="14" w:name="_Toc165193800"/>
      <w:r w:rsidRPr="00CC2E66">
        <w:t>GIỚI</w:t>
      </w:r>
      <w:r w:rsidRPr="00CC2E66">
        <w:rPr>
          <w:lang w:val="vi-VN"/>
        </w:rPr>
        <w:t xml:space="preserve"> THIỆU</w:t>
      </w:r>
      <w:bookmarkEnd w:id="14"/>
    </w:p>
    <w:p w14:paraId="7BF07533" w14:textId="4415746E" w:rsidR="009A13BA" w:rsidRPr="00CC2E66" w:rsidRDefault="00DC6857" w:rsidP="000D1D0F">
      <w:pPr>
        <w:pStyle w:val="Heading3"/>
        <w:spacing w:before="120" w:after="0" w:line="360" w:lineRule="auto"/>
        <w:ind w:firstLine="567"/>
        <w:rPr>
          <w:lang w:val="vi-VN"/>
        </w:rPr>
      </w:pPr>
      <w:bookmarkStart w:id="15" w:name="_Toc165193801"/>
      <w:r w:rsidRPr="00CC2E66">
        <w:rPr>
          <w:lang w:val="vi-VN"/>
        </w:rPr>
        <w:t>1.1.1 Lí do chọn đề tài</w:t>
      </w:r>
      <w:bookmarkEnd w:id="15"/>
    </w:p>
    <w:p w14:paraId="3E1A0356" w14:textId="77777777" w:rsidR="001251AB" w:rsidRPr="00CC2E66" w:rsidRDefault="001251AB" w:rsidP="000D1D0F">
      <w:pPr>
        <w:spacing w:before="120" w:after="0" w:line="360" w:lineRule="auto"/>
        <w:ind w:firstLine="567"/>
        <w:jc w:val="both"/>
        <w:rPr>
          <w:sz w:val="26"/>
          <w:szCs w:val="26"/>
          <w:lang w:val="vi-VN"/>
        </w:rPr>
      </w:pPr>
      <w:r w:rsidRPr="00CC2E66">
        <w:rPr>
          <w:sz w:val="26"/>
          <w:szCs w:val="26"/>
          <w:lang w:val="vi-VN"/>
        </w:rPr>
        <w:t>Tính cần thiết của dịch vụ tổ chức sự kiện: Sự kiện là một phần không thể thiếu trong cuộc sống hiện đại. Từ các sự kiện cá nhân như đám cưới, sinh nhật đến các sự kiện doanh nghiệp như hội nghị, triển lãm, việc tổ chức chúng một cách suôn sẻ và chuyên nghiệp là rất quan trọng. Một trang web cung cấp dịch vụ tổ chức sự kiện sẽ giúp người dùng tiếp cận thông tin và dễ dàng lựa chọn dịch vụ phù hợp.</w:t>
      </w:r>
    </w:p>
    <w:p w14:paraId="06FED43C" w14:textId="77777777" w:rsidR="001251AB" w:rsidRPr="00CC2E66" w:rsidRDefault="001251AB" w:rsidP="000D1D0F">
      <w:pPr>
        <w:spacing w:before="120" w:after="0" w:line="360" w:lineRule="auto"/>
        <w:ind w:firstLine="567"/>
        <w:jc w:val="both"/>
        <w:rPr>
          <w:sz w:val="26"/>
          <w:szCs w:val="26"/>
          <w:lang w:val="vi-VN"/>
        </w:rPr>
      </w:pPr>
      <w:r w:rsidRPr="00CC2E66">
        <w:rPr>
          <w:sz w:val="26"/>
          <w:szCs w:val="26"/>
          <w:lang w:val="vi-VN"/>
        </w:rPr>
        <w:t>Tiềm năng thị trường lớn: Lĩnh vực tổ chức sự kiện đang phát triển mạnh mẽ, đặc biệt là trong bối cảnh mà các công ty và cá nhân đang tìm kiếm cách tạo ra những trải nghiệm độc đáo và đáng nhớ. Việc tạo ra một trang web chuyên nghiệp và thu hút sẽ giúp thu hút nhiều khách hàng tiềm năng và tăng cơ hội kinh doanh.</w:t>
      </w:r>
    </w:p>
    <w:p w14:paraId="7920BB0A" w14:textId="77777777" w:rsidR="001251AB" w:rsidRPr="00CC2E66" w:rsidRDefault="001251AB" w:rsidP="000D1D0F">
      <w:pPr>
        <w:spacing w:before="120" w:after="0" w:line="360" w:lineRule="auto"/>
        <w:ind w:firstLine="567"/>
        <w:jc w:val="both"/>
        <w:rPr>
          <w:sz w:val="26"/>
          <w:szCs w:val="26"/>
          <w:lang w:val="vi-VN"/>
        </w:rPr>
      </w:pPr>
      <w:r w:rsidRPr="00CC2E66">
        <w:rPr>
          <w:sz w:val="26"/>
          <w:szCs w:val="26"/>
          <w:lang w:val="vi-VN"/>
        </w:rPr>
        <w:t>Hiệu quả marketing và tiếp thị: Một trang web được thiết kế tốt không chỉ giới thiệu dịch vụ mà còn là công cụ tiếp thị hiệu quả. Thông qua các công cụ tối ưu hóa công cụ tìm kiếm (SEO) và chiến lược nội dung phù hợp, trang web có thể thu hút lượng lớn lượt truy cập và tạo ra cơ hội kinh doanh mới.</w:t>
      </w:r>
    </w:p>
    <w:p w14:paraId="4041B7AC" w14:textId="4F35431D" w:rsidR="00DC6857" w:rsidRPr="00CC2E66" w:rsidRDefault="001251AB" w:rsidP="000D1D0F">
      <w:pPr>
        <w:spacing w:before="120" w:after="0" w:line="360" w:lineRule="auto"/>
        <w:ind w:firstLine="567"/>
        <w:jc w:val="both"/>
        <w:rPr>
          <w:sz w:val="26"/>
          <w:szCs w:val="26"/>
          <w:lang w:val="vi-VN"/>
        </w:rPr>
      </w:pPr>
      <w:r w:rsidRPr="00CC2E66">
        <w:rPr>
          <w:sz w:val="26"/>
          <w:szCs w:val="26"/>
          <w:lang w:val="vi-VN"/>
        </w:rPr>
        <w:t>Tính linh hoạt và tiện ích: Một trang web dịch vụ tổ chức sự kiện cung cấp tính linh hoạt cho người sử dụng. Họ có thể trực tuyến tìm hiểu, so sánh và đặt dịch vụ mọi lúc, mọi nơi. Điều này tạo điều kiện thuận lợi cho khách hàng lẫn nhà cung cấp dịch vụ.</w:t>
      </w:r>
    </w:p>
    <w:p w14:paraId="71D72755" w14:textId="77777777" w:rsidR="00FA22D3" w:rsidRPr="00CC2E66" w:rsidRDefault="00FA22D3" w:rsidP="000D1D0F">
      <w:pPr>
        <w:spacing w:before="120" w:after="0" w:line="360" w:lineRule="auto"/>
        <w:ind w:firstLine="567"/>
        <w:jc w:val="both"/>
        <w:rPr>
          <w:sz w:val="26"/>
          <w:szCs w:val="26"/>
          <w:lang w:val="vi-VN"/>
        </w:rPr>
      </w:pPr>
      <w:r w:rsidRPr="00CC2E66">
        <w:rPr>
          <w:sz w:val="26"/>
          <w:szCs w:val="26"/>
          <w:lang w:val="vi-VN"/>
        </w:rPr>
        <w:t>Tạo ra trải nghiệm độc đáo và cá nhân hóa: Mỗi sự kiện đều mang một bản sắc riêng, và việc tổ chức nó cần sự chú ý đến từng chi tiết nhỏ. Một trang web dịch vụ tổ chức sự kiện có thể cung cấp một nền tảng để khách hàng tạo ra trải nghiệm độc đáo và cá nhân hóa cho sự kiện của họ. Từ việc chọn địa điểm, thiết kế trang trí cho đến lựa chọn thực đơn và giải trí, mọi thứ có thể được tùy chỉnh để phản ánh phong cách và mong muốn của khách hàng.</w:t>
      </w:r>
    </w:p>
    <w:p w14:paraId="660CE455" w14:textId="77777777" w:rsidR="00FA22D3" w:rsidRPr="00CC2E66" w:rsidRDefault="00FA22D3" w:rsidP="000D1D0F">
      <w:pPr>
        <w:spacing w:before="120" w:after="0" w:line="360" w:lineRule="auto"/>
        <w:ind w:firstLine="567"/>
        <w:jc w:val="both"/>
        <w:rPr>
          <w:sz w:val="26"/>
          <w:szCs w:val="26"/>
          <w:lang w:val="vi-VN"/>
        </w:rPr>
      </w:pPr>
      <w:r w:rsidRPr="00CC2E66">
        <w:rPr>
          <w:sz w:val="26"/>
          <w:szCs w:val="26"/>
          <w:lang w:val="vi-VN"/>
        </w:rPr>
        <w:t xml:space="preserve">Xây dựng mối quan hệ và tạo lòng trung thành: Việc thiết kế một trang web chất lượng không chỉ giúp thu hút khách hàng mới mà còn là một cơ hội để tạo ra lòng trung thành từ khách hàng hiện tại. Một trang web thân thiện, dễ sử dụng và cung cấp thông </w:t>
      </w:r>
      <w:r w:rsidRPr="00CC2E66">
        <w:rPr>
          <w:sz w:val="26"/>
          <w:szCs w:val="26"/>
          <w:lang w:val="vi-VN"/>
        </w:rPr>
        <w:lastRenderedPageBreak/>
        <w:t>tin chính xác và chi tiết sẽ tạo ra một ấn tượng tích cực, giúp củng cố mối quan hệ với khách hàng và tạo ra cơ hội cho việc truyền miệng tích cực.</w:t>
      </w:r>
    </w:p>
    <w:p w14:paraId="17A085D8" w14:textId="77777777" w:rsidR="00FA22D3" w:rsidRPr="00CC2E66" w:rsidRDefault="00FA22D3" w:rsidP="000D1D0F">
      <w:pPr>
        <w:spacing w:before="120" w:after="0" w:line="360" w:lineRule="auto"/>
        <w:ind w:firstLine="567"/>
        <w:jc w:val="both"/>
        <w:rPr>
          <w:sz w:val="26"/>
          <w:szCs w:val="26"/>
          <w:lang w:val="vi-VN"/>
        </w:rPr>
      </w:pPr>
      <w:r w:rsidRPr="00CC2E66">
        <w:rPr>
          <w:sz w:val="26"/>
          <w:szCs w:val="26"/>
          <w:lang w:val="vi-VN"/>
        </w:rPr>
        <w:t>Tối ưu hóa quy trình làm việc và tiết kiệm thời gian: Việc có một trang web dịch vụ tổ chức sự kiện không chỉ thuận tiện cho khách hàng mà còn giúp tối ưu hóa quy trình làm việc của nhà cung cấp dịch vụ. Từ việc thu thập thông tin khách hàng, xác nhận đặt hàng đến việc quản lý lịch trình và tài liệu, mọi thứ có thể được thực hiện một cách tự động và hiệu quả, giúp tiết kiệm thời gian và tài nguyên.</w:t>
      </w:r>
    </w:p>
    <w:p w14:paraId="0F52BAB1" w14:textId="4C2886E7" w:rsidR="00FA22D3" w:rsidRPr="00CC2E66" w:rsidRDefault="00FA22D3" w:rsidP="000D1D0F">
      <w:pPr>
        <w:spacing w:before="120" w:after="0" w:line="360" w:lineRule="auto"/>
        <w:ind w:firstLine="567"/>
        <w:jc w:val="both"/>
        <w:rPr>
          <w:sz w:val="26"/>
          <w:szCs w:val="26"/>
          <w:lang w:val="vi-VN"/>
        </w:rPr>
      </w:pPr>
      <w:r w:rsidRPr="00CC2E66">
        <w:rPr>
          <w:sz w:val="26"/>
          <w:szCs w:val="26"/>
          <w:lang w:val="vi-VN"/>
        </w:rPr>
        <w:t>Nâng cao uy tín và chuyên nghiệp: Một trang web dịch vụ tổ chức sự kiện được thiết kế chuyên nghiệp và chứa đựng những thông tin hữu ích sẽ tạo ra ấn tượng tích cực đối với khách hàng. Điều này giúp nâng cao uy tín của doanh nghiệp và đặt nền móng cho sự phát triển và mở rộng trong tương lai.</w:t>
      </w:r>
      <w:r w:rsidR="00F8236F">
        <w:rPr>
          <w:sz w:val="26"/>
          <w:szCs w:val="26"/>
          <w:vertAlign w:val="superscript"/>
          <w:lang w:val="vi-VN"/>
        </w:rPr>
        <w:t>[1]</w:t>
      </w:r>
      <w:sdt>
        <w:sdtPr>
          <w:rPr>
            <w:sz w:val="26"/>
            <w:szCs w:val="26"/>
            <w:lang w:val="vi-VN"/>
          </w:rPr>
          <w:id w:val="398714224"/>
          <w:citation/>
        </w:sdtPr>
        <w:sdtContent>
          <w:r w:rsidR="0096271C">
            <w:rPr>
              <w:sz w:val="26"/>
              <w:szCs w:val="26"/>
              <w:lang w:val="vi-VN"/>
            </w:rPr>
            <w:fldChar w:fldCharType="begin"/>
          </w:r>
          <w:r w:rsidR="0096271C">
            <w:rPr>
              <w:sz w:val="26"/>
              <w:szCs w:val="26"/>
              <w:lang w:val="vi-VN"/>
            </w:rPr>
            <w:instrText xml:space="preserve"> CITATION mrr21 \l 1066 </w:instrText>
          </w:r>
          <w:r w:rsidR="0096271C">
            <w:rPr>
              <w:sz w:val="26"/>
              <w:szCs w:val="26"/>
              <w:lang w:val="vi-VN"/>
            </w:rPr>
            <w:fldChar w:fldCharType="separate"/>
          </w:r>
          <w:r w:rsidR="0096271C">
            <w:rPr>
              <w:noProof/>
              <w:sz w:val="26"/>
              <w:szCs w:val="26"/>
              <w:lang w:val="vi-VN"/>
            </w:rPr>
            <w:t xml:space="preserve"> </w:t>
          </w:r>
          <w:r w:rsidR="0096271C" w:rsidRPr="0096271C">
            <w:rPr>
              <w:noProof/>
              <w:sz w:val="26"/>
              <w:szCs w:val="26"/>
              <w:lang w:val="vi-VN"/>
            </w:rPr>
            <w:t>(mrrploc, 2021)</w:t>
          </w:r>
          <w:r w:rsidR="0096271C">
            <w:rPr>
              <w:sz w:val="26"/>
              <w:szCs w:val="26"/>
              <w:lang w:val="vi-VN"/>
            </w:rPr>
            <w:fldChar w:fldCharType="end"/>
          </w:r>
        </w:sdtContent>
      </w:sdt>
    </w:p>
    <w:p w14:paraId="7EB0A59B" w14:textId="50A27467" w:rsidR="002855C1" w:rsidRPr="00CC2E66" w:rsidRDefault="002855C1" w:rsidP="000D1D0F">
      <w:pPr>
        <w:pStyle w:val="Heading3"/>
        <w:spacing w:before="120" w:after="0" w:line="360" w:lineRule="auto"/>
        <w:ind w:firstLine="567"/>
        <w:rPr>
          <w:lang w:val="vi-VN"/>
        </w:rPr>
      </w:pPr>
      <w:bookmarkStart w:id="16" w:name="_Toc165193802"/>
      <w:r w:rsidRPr="00CC2E66">
        <w:rPr>
          <w:lang w:val="vi-VN"/>
        </w:rPr>
        <w:t>1.1.</w:t>
      </w:r>
      <w:r w:rsidR="00DC6857" w:rsidRPr="00CC2E66">
        <w:rPr>
          <w:lang w:val="vi-VN"/>
        </w:rPr>
        <w:t>2</w:t>
      </w:r>
      <w:r w:rsidRPr="00CC2E66">
        <w:rPr>
          <w:lang w:val="vi-VN"/>
        </w:rPr>
        <w:t xml:space="preserve"> Mục đích</w:t>
      </w:r>
      <w:bookmarkEnd w:id="16"/>
    </w:p>
    <w:p w14:paraId="3F81F5C1" w14:textId="64873AEE" w:rsidR="00E132FB" w:rsidRPr="00CC2E66" w:rsidRDefault="0013584F" w:rsidP="000D1D0F">
      <w:pPr>
        <w:spacing w:before="120" w:after="0" w:line="360" w:lineRule="auto"/>
        <w:ind w:firstLine="567"/>
        <w:jc w:val="both"/>
        <w:rPr>
          <w:sz w:val="26"/>
          <w:szCs w:val="26"/>
          <w:lang w:val="vi-VN"/>
        </w:rPr>
      </w:pPr>
      <w:r w:rsidRPr="00CC2E66">
        <w:rPr>
          <w:sz w:val="26"/>
          <w:szCs w:val="26"/>
          <w:lang w:val="vi-VN"/>
        </w:rPr>
        <w:t>Mục đích của việc tạo ra một trang web dịch vụ là để cung cấp một nền tảng trực tuyến thuận tiện và đáng tin cậy cho người dùng để tiếp cận và sử dụng các dịch vụ một cách dễ dàng. Một trang web dịch vụ không chỉ là một cửa hàng trực tuyến, mà còn là một nơi mà người dùng có thể tìm thấy thông tin chi tiết về các dịch vụ, các gói sản phẩm, và cách thức hoạt động của chúng.</w:t>
      </w:r>
      <w:r w:rsidR="00613F3C" w:rsidRPr="00CC2E66">
        <w:rPr>
          <w:sz w:val="26"/>
          <w:szCs w:val="26"/>
          <w:lang w:val="vi-VN"/>
        </w:rPr>
        <w:t xml:space="preserve"> </w:t>
      </w:r>
      <w:r w:rsidR="00E132FB" w:rsidRPr="00CC2E66">
        <w:rPr>
          <w:sz w:val="26"/>
          <w:szCs w:val="26"/>
          <w:lang w:val="vi-VN"/>
        </w:rPr>
        <w:t xml:space="preserve">Người dùng có thể duyệt qua các sản phẩm và dịch vụ, so sánh giá cả, và thậm chí làm các giao dịch mà không cần phải rời khỏi nhà. Điều này không chỉ giúp tiết kiệm thời gian và công sức mà còn tạo ra sự tiện lợi cho người dùng, đặc biệt là trong thời đại số hiện </w:t>
      </w:r>
      <w:r w:rsidR="0038197C" w:rsidRPr="00CC2E66">
        <w:rPr>
          <w:sz w:val="26"/>
          <w:szCs w:val="26"/>
          <w:lang w:val="vi-VN"/>
        </w:rPr>
        <w:t>nay.</w:t>
      </w:r>
    </w:p>
    <w:p w14:paraId="43B7B0A5" w14:textId="281F6373" w:rsidR="00E132FB" w:rsidRPr="00CC2E66" w:rsidRDefault="00E132FB" w:rsidP="000D1D0F">
      <w:pPr>
        <w:spacing w:before="120" w:after="0" w:line="360" w:lineRule="auto"/>
        <w:ind w:firstLine="567"/>
        <w:jc w:val="both"/>
        <w:rPr>
          <w:sz w:val="26"/>
          <w:szCs w:val="26"/>
          <w:lang w:val="vi-VN"/>
        </w:rPr>
      </w:pPr>
      <w:r w:rsidRPr="00CC2E66">
        <w:rPr>
          <w:sz w:val="26"/>
          <w:szCs w:val="26"/>
          <w:lang w:val="vi-VN"/>
        </w:rPr>
        <w:t>Ngoài ra, một trang web dịch vụ cũng cung cấp một nền tảng để tương tác và hỗ trợ khách hàng. Người dùng có thể tìm thấy câu trả lời cho các câu hỏi thường gặp, liên hệ với đội ngũ hỗ trợ khách hàng thông qua các kênh trực tuyến, và đôi khi thậm chí là tham gia vào cộng đồng trực tuyến để chia sẻ ý kiến và kinh nghiệm của họ.</w:t>
      </w:r>
    </w:p>
    <w:p w14:paraId="7DC75041" w14:textId="28B9F733" w:rsidR="00E132FB" w:rsidRPr="00CC2E66" w:rsidRDefault="00E132FB" w:rsidP="000D1D0F">
      <w:pPr>
        <w:spacing w:before="120" w:after="0" w:line="360" w:lineRule="auto"/>
        <w:ind w:firstLine="567"/>
        <w:jc w:val="both"/>
        <w:rPr>
          <w:sz w:val="26"/>
          <w:szCs w:val="26"/>
          <w:lang w:val="vi-VN"/>
        </w:rPr>
      </w:pPr>
      <w:r w:rsidRPr="00CC2E66">
        <w:rPr>
          <w:sz w:val="26"/>
          <w:szCs w:val="26"/>
          <w:lang w:val="vi-VN"/>
        </w:rPr>
        <w:t xml:space="preserve">Cuối cùng, một trang web dịch vụ cũng đóng vai trò quan trọng trong việc xây dựng thương hiệu và tạo lòng tin từ phía người tiêu dùng. Bằng cách cung cấp thông tin chi tiết và chất lượng, đáp ứng nhanh chóng các yêu cầu của khách </w:t>
      </w:r>
      <w:r w:rsidR="00F9215A">
        <w:rPr>
          <w:sz w:val="26"/>
          <w:szCs w:val="26"/>
          <w:lang w:val="vi-VN"/>
        </w:rPr>
        <w:t>hàng. M</w:t>
      </w:r>
      <w:r w:rsidRPr="00CC2E66">
        <w:rPr>
          <w:sz w:val="26"/>
          <w:szCs w:val="26"/>
          <w:lang w:val="vi-VN"/>
        </w:rPr>
        <w:t>ột trang web dịch vụ có thể góp phần vào việc xây dựng một cộng đồng người hâm mộ trung thành và giữ vững sự thành công trong thị trường cạnh tranh.</w:t>
      </w:r>
      <w:r w:rsidR="00F23C32" w:rsidRPr="00CC2E66">
        <w:rPr>
          <w:sz w:val="26"/>
          <w:szCs w:val="26"/>
          <w:lang w:val="vi-VN"/>
        </w:rPr>
        <w:t xml:space="preserve"> </w:t>
      </w:r>
    </w:p>
    <w:p w14:paraId="13D51E51" w14:textId="3DB7D108" w:rsidR="00777DE4" w:rsidRPr="00CC2E66" w:rsidRDefault="001A038F" w:rsidP="000D1D0F">
      <w:pPr>
        <w:spacing w:before="120" w:after="0" w:line="360" w:lineRule="auto"/>
        <w:ind w:firstLine="567"/>
        <w:jc w:val="both"/>
        <w:rPr>
          <w:sz w:val="26"/>
          <w:szCs w:val="26"/>
          <w:lang w:val="vi-VN"/>
        </w:rPr>
      </w:pPr>
      <w:r w:rsidRPr="00CC2E66">
        <w:rPr>
          <w:sz w:val="26"/>
          <w:szCs w:val="26"/>
        </w:rPr>
        <w:lastRenderedPageBreak/>
        <w:t>Tất</w:t>
      </w:r>
      <w:r w:rsidRPr="00CC2E66">
        <w:rPr>
          <w:sz w:val="26"/>
          <w:szCs w:val="26"/>
          <w:lang w:val="vi-VN"/>
        </w:rPr>
        <w:t xml:space="preserve"> cả những điều trên đã </w:t>
      </w:r>
      <w:r w:rsidR="0015209A" w:rsidRPr="00CC2E66">
        <w:rPr>
          <w:sz w:val="26"/>
          <w:szCs w:val="26"/>
          <w:lang w:val="vi-VN"/>
        </w:rPr>
        <w:t xml:space="preserve">thôi thúc chúng tôi – những người sáng lập AQS </w:t>
      </w:r>
      <w:r w:rsidR="0038197C" w:rsidRPr="00CC2E66">
        <w:rPr>
          <w:sz w:val="26"/>
          <w:szCs w:val="26"/>
          <w:lang w:val="vi-VN"/>
        </w:rPr>
        <w:t>Event</w:t>
      </w:r>
      <w:r w:rsidR="0015209A" w:rsidRPr="00CC2E66">
        <w:rPr>
          <w:sz w:val="26"/>
          <w:szCs w:val="26"/>
          <w:lang w:val="vi-VN"/>
        </w:rPr>
        <w:t xml:space="preserve"> tạo ra </w:t>
      </w:r>
      <w:r w:rsidR="00B16763" w:rsidRPr="00CC2E66">
        <w:rPr>
          <w:sz w:val="26"/>
          <w:szCs w:val="26"/>
          <w:lang w:val="vi-VN"/>
        </w:rPr>
        <w:t xml:space="preserve">một trang web dành riêng cho mình. </w:t>
      </w:r>
      <w:r w:rsidR="004E1258" w:rsidRPr="00CC2E66">
        <w:rPr>
          <w:sz w:val="26"/>
          <w:szCs w:val="26"/>
          <w:lang w:val="vi-VN"/>
        </w:rPr>
        <w:t>Tại</w:t>
      </w:r>
      <w:r w:rsidR="003453BD" w:rsidRPr="00CC2E66">
        <w:rPr>
          <w:sz w:val="26"/>
          <w:szCs w:val="26"/>
          <w:lang w:val="vi-VN"/>
        </w:rPr>
        <w:t xml:space="preserve"> website</w:t>
      </w:r>
      <w:r w:rsidR="004E1258" w:rsidRPr="00CC2E66">
        <w:rPr>
          <w:sz w:val="26"/>
          <w:szCs w:val="26"/>
          <w:lang w:val="vi-VN"/>
        </w:rPr>
        <w:t xml:space="preserve"> AQS </w:t>
      </w:r>
      <w:r w:rsidR="0038197C" w:rsidRPr="00CC2E66">
        <w:rPr>
          <w:sz w:val="26"/>
          <w:szCs w:val="26"/>
          <w:lang w:val="vi-VN"/>
        </w:rPr>
        <w:t>Event</w:t>
      </w:r>
      <w:r w:rsidR="004E1258" w:rsidRPr="00CC2E66">
        <w:rPr>
          <w:sz w:val="26"/>
          <w:szCs w:val="26"/>
          <w:lang w:val="vi-VN"/>
        </w:rPr>
        <w:t>, c</w:t>
      </w:r>
      <w:r w:rsidR="004E1258" w:rsidRPr="00CC2E66">
        <w:rPr>
          <w:sz w:val="26"/>
          <w:szCs w:val="26"/>
        </w:rPr>
        <w:t xml:space="preserve">húng tôi luôn cập nhật sản </w:t>
      </w:r>
      <w:r w:rsidR="003453BD" w:rsidRPr="00CC2E66">
        <w:rPr>
          <w:sz w:val="26"/>
          <w:szCs w:val="26"/>
        </w:rPr>
        <w:t>phẩm</w:t>
      </w:r>
      <w:r w:rsidR="003453BD" w:rsidRPr="00CC2E66">
        <w:rPr>
          <w:sz w:val="26"/>
          <w:szCs w:val="26"/>
          <w:lang w:val="vi-VN"/>
        </w:rPr>
        <w:t>, dịch vụ</w:t>
      </w:r>
      <w:r w:rsidR="004E1258" w:rsidRPr="00CC2E66">
        <w:rPr>
          <w:sz w:val="26"/>
          <w:szCs w:val="26"/>
        </w:rPr>
        <w:t xml:space="preserve"> mới nhất và đảm bảo chất lượng sản phẩm</w:t>
      </w:r>
      <w:r w:rsidR="004E1258" w:rsidRPr="00CC2E66">
        <w:rPr>
          <w:sz w:val="26"/>
          <w:szCs w:val="26"/>
          <w:lang w:val="vi-VN"/>
        </w:rPr>
        <w:t>, dịch vụ của mình</w:t>
      </w:r>
      <w:r w:rsidR="004E1258" w:rsidRPr="00CC2E66">
        <w:rPr>
          <w:sz w:val="26"/>
          <w:szCs w:val="26"/>
        </w:rPr>
        <w:t>.</w:t>
      </w:r>
      <w:r w:rsidR="005A6BDF" w:rsidRPr="00CC2E66">
        <w:rPr>
          <w:sz w:val="26"/>
          <w:szCs w:val="26"/>
          <w:lang w:val="vi-VN"/>
        </w:rPr>
        <w:t xml:space="preserve"> </w:t>
      </w:r>
    </w:p>
    <w:p w14:paraId="3A19FD13" w14:textId="50A0C14C" w:rsidR="008A0D26" w:rsidRPr="00CC2E66" w:rsidRDefault="007E2B42" w:rsidP="000D1D0F">
      <w:pPr>
        <w:pStyle w:val="Heading3"/>
        <w:spacing w:before="120" w:after="0" w:line="360" w:lineRule="auto"/>
        <w:ind w:firstLine="567"/>
        <w:rPr>
          <w:lang w:val="vi-VN"/>
        </w:rPr>
      </w:pPr>
      <w:bookmarkStart w:id="17" w:name="_Toc165193803"/>
      <w:r w:rsidRPr="00CC2E66">
        <w:rPr>
          <w:lang w:val="vi-VN"/>
        </w:rPr>
        <w:t>1.1.</w:t>
      </w:r>
      <w:r w:rsidR="00DC6857" w:rsidRPr="00CC2E66">
        <w:rPr>
          <w:lang w:val="vi-VN"/>
        </w:rPr>
        <w:t>3</w:t>
      </w:r>
      <w:r w:rsidRPr="00CC2E66">
        <w:rPr>
          <w:lang w:val="vi-VN"/>
        </w:rPr>
        <w:t xml:space="preserve"> Mục tiêu</w:t>
      </w:r>
      <w:bookmarkEnd w:id="17"/>
    </w:p>
    <w:p w14:paraId="27D99296" w14:textId="21E7D265" w:rsidR="009A6EE5" w:rsidRPr="00CC2E66" w:rsidRDefault="009A6EE5" w:rsidP="000D1D0F">
      <w:pPr>
        <w:spacing w:before="120" w:after="0" w:line="360" w:lineRule="auto"/>
        <w:ind w:firstLine="567"/>
        <w:jc w:val="both"/>
        <w:rPr>
          <w:sz w:val="26"/>
          <w:szCs w:val="26"/>
          <w:lang w:val="vi-VN"/>
        </w:rPr>
      </w:pPr>
      <w:r w:rsidRPr="00CC2E66">
        <w:rPr>
          <w:sz w:val="26"/>
          <w:szCs w:val="26"/>
          <w:lang w:val="vi-VN"/>
        </w:rPr>
        <w:t>Tại công ty tổ chức sự kiện, mục tiêu hàng đầu của chúng tôi là tạo ra những trải nghiệm sâu sắc và đáng nhớ cho khách hàng thông qua các sự kiện độc đáo và chuyên nghiệp. Chúng tôi cam kết mang lại sự sáng tạo, chuyên nghiệp và tận tâm đến từng chi tiết trong quá trình tổ chức, từ lên ý tưởng ban đầu đến thực hiện và quản lý sự kiện.</w:t>
      </w:r>
    </w:p>
    <w:p w14:paraId="52DD350E" w14:textId="60D95AF5" w:rsidR="007E2B42" w:rsidRPr="00CC2E66" w:rsidRDefault="009A6EE5" w:rsidP="000D1D0F">
      <w:pPr>
        <w:spacing w:before="120" w:after="0" w:line="360" w:lineRule="auto"/>
        <w:ind w:firstLine="567"/>
        <w:jc w:val="both"/>
        <w:rPr>
          <w:sz w:val="26"/>
          <w:szCs w:val="26"/>
          <w:lang w:val="vi-VN"/>
        </w:rPr>
      </w:pPr>
      <w:r w:rsidRPr="00CC2E66">
        <w:rPr>
          <w:sz w:val="26"/>
          <w:szCs w:val="26"/>
          <w:lang w:val="vi-VN"/>
        </w:rPr>
        <w:t>Luôn đặt lợi ích của khách hàng lên hàng đầu, chúng tôi đặt mục tiêu xây dựng không gian giao lưu, kết nối và truyền đạt thông điệp một cách hiệu quả nhất thông qua mỗi sự kiện mà chúng tôi tổ chức.</w:t>
      </w:r>
    </w:p>
    <w:p w14:paraId="47549AE1" w14:textId="454643AA" w:rsidR="00F3064F" w:rsidRPr="00CC2E66" w:rsidRDefault="00B43300" w:rsidP="000D1D0F">
      <w:pPr>
        <w:pStyle w:val="Heading3"/>
        <w:spacing w:before="120" w:after="0" w:line="360" w:lineRule="auto"/>
        <w:ind w:firstLine="567"/>
        <w:rPr>
          <w:lang w:val="vi-VN"/>
        </w:rPr>
      </w:pPr>
      <w:bookmarkStart w:id="18" w:name="_Toc165193804"/>
      <w:r w:rsidRPr="00CC2E66">
        <w:rPr>
          <w:lang w:val="vi-VN"/>
        </w:rPr>
        <w:t>1.1.</w:t>
      </w:r>
      <w:r w:rsidR="00DC6857" w:rsidRPr="00CC2E66">
        <w:rPr>
          <w:lang w:val="vi-VN"/>
        </w:rPr>
        <w:t>4</w:t>
      </w:r>
      <w:r w:rsidRPr="00CC2E66">
        <w:rPr>
          <w:lang w:val="vi-VN"/>
        </w:rPr>
        <w:t xml:space="preserve"> Tầm nhìn</w:t>
      </w:r>
      <w:bookmarkEnd w:id="18"/>
    </w:p>
    <w:p w14:paraId="1E500509" w14:textId="260A5568" w:rsidR="00B43300" w:rsidRPr="00CC2E66" w:rsidRDefault="00B43300" w:rsidP="000D1D0F">
      <w:pPr>
        <w:spacing w:before="120" w:after="0" w:line="360" w:lineRule="auto"/>
        <w:ind w:firstLine="567"/>
        <w:jc w:val="both"/>
        <w:rPr>
          <w:sz w:val="26"/>
          <w:szCs w:val="26"/>
          <w:lang w:val="vi-VN"/>
        </w:rPr>
      </w:pPr>
      <w:r w:rsidRPr="00CC2E66">
        <w:rPr>
          <w:sz w:val="26"/>
          <w:szCs w:val="26"/>
          <w:lang w:val="vi-VN"/>
        </w:rPr>
        <w:t>Chúng tôi nhận thấy rằng thế giới sự kiện là một không gian phong phú và đa dạng, nơi mỗi cuộc gặp gỡ không chỉ đơn thuần là một sự kiện, mà còn là một trải nghiệm sâu sắc và ý nghĩa. Mục tiêu của chúng tôi là tạo ra không gian giao lưu và kết nối, thúc đẩy sự hiểu biết và tôn trọng giữa mọi người.</w:t>
      </w:r>
    </w:p>
    <w:p w14:paraId="78EE8471" w14:textId="7EDDF352" w:rsidR="00B43300" w:rsidRPr="00CC2E66" w:rsidRDefault="00B43300" w:rsidP="000D1D0F">
      <w:pPr>
        <w:spacing w:before="120" w:after="0" w:line="360" w:lineRule="auto"/>
        <w:ind w:firstLine="567"/>
        <w:jc w:val="both"/>
        <w:rPr>
          <w:sz w:val="26"/>
          <w:szCs w:val="26"/>
          <w:lang w:val="vi-VN"/>
        </w:rPr>
      </w:pPr>
      <w:r w:rsidRPr="00CC2E66">
        <w:rPr>
          <w:sz w:val="26"/>
          <w:szCs w:val="26"/>
          <w:lang w:val="vi-VN"/>
        </w:rPr>
        <w:t>Chúng tôi hy vọng mỗi sự kiện được tổ chức bởi chúng tôi sẽ là một cơ hội để mọi người cảm nhận và chia sẻ niềm vui, sự sáng tạo và ý nghĩa cuộc sống, từ đó tạo ra những ấn tượng và kỷ niệm không thể quên.</w:t>
      </w:r>
    </w:p>
    <w:p w14:paraId="43854FA8" w14:textId="22655A28" w:rsidR="00B43300" w:rsidRPr="00CC2E66" w:rsidRDefault="00B43300" w:rsidP="000D1D0F">
      <w:pPr>
        <w:pStyle w:val="Heading3"/>
        <w:spacing w:before="120" w:after="0" w:line="360" w:lineRule="auto"/>
        <w:ind w:firstLine="567"/>
        <w:rPr>
          <w:lang w:val="vi-VN"/>
        </w:rPr>
      </w:pPr>
      <w:bookmarkStart w:id="19" w:name="_Toc165193805"/>
      <w:r w:rsidRPr="00CC2E66">
        <w:rPr>
          <w:lang w:val="vi-VN"/>
        </w:rPr>
        <w:t>1.1.</w:t>
      </w:r>
      <w:r w:rsidR="00DC6857" w:rsidRPr="00CC2E66">
        <w:rPr>
          <w:lang w:val="vi-VN"/>
        </w:rPr>
        <w:t>5</w:t>
      </w:r>
      <w:r w:rsidRPr="00CC2E66">
        <w:rPr>
          <w:lang w:val="vi-VN"/>
        </w:rPr>
        <w:t xml:space="preserve"> </w:t>
      </w:r>
      <w:r w:rsidR="00007DFA" w:rsidRPr="00CC2E66">
        <w:rPr>
          <w:lang w:val="vi-VN"/>
        </w:rPr>
        <w:t>Sứ mệnh</w:t>
      </w:r>
      <w:bookmarkEnd w:id="19"/>
    </w:p>
    <w:p w14:paraId="66D3AA1B" w14:textId="12A019E0" w:rsidR="00FE7E04" w:rsidRPr="00CC2E66" w:rsidRDefault="00FE7E04" w:rsidP="000D1D0F">
      <w:pPr>
        <w:spacing w:before="120" w:after="0" w:line="360" w:lineRule="auto"/>
        <w:ind w:firstLine="567"/>
        <w:jc w:val="both"/>
        <w:rPr>
          <w:sz w:val="26"/>
          <w:szCs w:val="26"/>
          <w:lang w:val="vi-VN"/>
        </w:rPr>
      </w:pPr>
      <w:r w:rsidRPr="00CC2E66">
        <w:rPr>
          <w:sz w:val="26"/>
          <w:szCs w:val="26"/>
          <w:lang w:val="vi-VN"/>
        </w:rPr>
        <w:t>Sứ mệnh của chúng tôi là tạo ra những trải nghiệm sự kiện độc đáo và tuyệt vời, nhằm kích thích sự kết nối, giao lưu và truyền cảm hứng cho mọi người. Chúng tôi cam kết mang lại sự sáng tạo và chuyên nghiệp trong mỗi chi tiết tổ chức, từ việc lên ý tưởng đến thực hiện, nhằm mang lại giá trị tối đa cho khách hàng và cộng đồng.</w:t>
      </w:r>
    </w:p>
    <w:p w14:paraId="4C288725" w14:textId="4AC50447" w:rsidR="00007DFA" w:rsidRPr="00CC2E66" w:rsidRDefault="00FE7E04" w:rsidP="000D1D0F">
      <w:pPr>
        <w:spacing w:before="120" w:after="0" w:line="360" w:lineRule="auto"/>
        <w:ind w:firstLine="567"/>
        <w:jc w:val="both"/>
        <w:rPr>
          <w:b/>
          <w:bCs/>
          <w:lang w:val="vi-VN"/>
        </w:rPr>
      </w:pPr>
      <w:r w:rsidRPr="00CC2E66">
        <w:rPr>
          <w:sz w:val="26"/>
          <w:szCs w:val="26"/>
          <w:lang w:val="vi-VN"/>
        </w:rPr>
        <w:t>Bằng cách tạo ra những không gian gặp gỡ và trải nghiệm đặc biệt, chúng tôi mong muốn góp phần vào việc xây dựng một cộng đồng sôi động, đầy ý nghĩa và phát triển bền vững. Chúng tôi tin rằng qua việc tạo ra những trải nghiệm sự kiện độc đáo, chúng ta có thể tạo nên những kết nối sâu sắc, lan tỏa sự kỳ vọng và tạo động lực cho sự phát triển toàn diện của cộng đồng.</w:t>
      </w:r>
    </w:p>
    <w:p w14:paraId="4DD4894A" w14:textId="278B16CF" w:rsidR="006810EF" w:rsidRPr="00CC2E66" w:rsidRDefault="00615D3A" w:rsidP="000D1D0F">
      <w:pPr>
        <w:pStyle w:val="Heading2"/>
        <w:numPr>
          <w:ilvl w:val="1"/>
          <w:numId w:val="3"/>
        </w:numPr>
        <w:spacing w:before="120" w:after="0" w:line="360" w:lineRule="auto"/>
        <w:rPr>
          <w:lang w:val="vi-VN"/>
        </w:rPr>
      </w:pPr>
      <w:bookmarkStart w:id="20" w:name="_Toc165193806"/>
      <w:r w:rsidRPr="00CC2E66">
        <w:lastRenderedPageBreak/>
        <w:t>CƠ SỞ LÝ THUYẾT</w:t>
      </w:r>
      <w:bookmarkEnd w:id="20"/>
    </w:p>
    <w:p w14:paraId="07ECB5FB" w14:textId="2761918C" w:rsidR="004B7FE9" w:rsidRPr="00CC2E66" w:rsidRDefault="007C16C2" w:rsidP="000D1D0F">
      <w:pPr>
        <w:pStyle w:val="Heading3"/>
        <w:spacing w:before="120" w:after="0" w:line="360" w:lineRule="auto"/>
        <w:ind w:firstLine="567"/>
        <w:rPr>
          <w:lang w:val="vi-VN"/>
        </w:rPr>
      </w:pPr>
      <w:bookmarkStart w:id="21" w:name="_Toc165193807"/>
      <w:r w:rsidRPr="00CC2E66">
        <w:rPr>
          <w:lang w:val="vi-VN"/>
        </w:rPr>
        <w:t xml:space="preserve">1.2.1 </w:t>
      </w:r>
      <w:r w:rsidR="00F9215A">
        <w:rPr>
          <w:lang w:val="vi-VN"/>
        </w:rPr>
        <w:t>Khái niệm tổ chức sự kiện</w:t>
      </w:r>
      <w:bookmarkEnd w:id="21"/>
    </w:p>
    <w:p w14:paraId="7E518454" w14:textId="7677B6A6" w:rsidR="00EE7168" w:rsidRPr="00CC2E66" w:rsidRDefault="00EE7168" w:rsidP="000D1D0F">
      <w:pPr>
        <w:spacing w:before="120" w:after="0" w:line="360" w:lineRule="auto"/>
        <w:ind w:firstLine="567"/>
        <w:jc w:val="both"/>
        <w:rPr>
          <w:rFonts w:cs="Times New Roman"/>
          <w:sz w:val="26"/>
          <w:szCs w:val="26"/>
          <w:lang w:val="vi-VN"/>
        </w:rPr>
      </w:pPr>
      <w:r w:rsidRPr="00CC2E66">
        <w:rPr>
          <w:rFonts w:cs="Times New Roman"/>
          <w:spacing w:val="3"/>
          <w:sz w:val="26"/>
          <w:szCs w:val="26"/>
          <w:shd w:val="clear" w:color="auto" w:fill="FFFFFF"/>
        </w:rPr>
        <w:t>Tổ chức sự kiện là quá trình tạo ra và điều hành các hoạt động có mục tiêu cụ thể để thu hút, tương tác và giao tiếp với đối tượng tham gia. Qua các bước lập kế hoạch, triển khai, quản lý và đánh giá, tổ chức sự kiện cung cấp nền tảng cho các hoạt động như hội nghị, hội thảo, triển lãm hoặc các sự kiện xã hội. Trong quá trình này, việc tổ chức một cách cẩn thận và chặt chẽ là quan trọng để đảm bảo rằng sự kiện diễn ra một cách suôn sẻ và đạt được mục tiêu đề ra, đồng thời tạo ra những trải nghiệm tích cực cho khách hàng và người tham gia.</w:t>
      </w:r>
      <w:r w:rsidR="007C4072">
        <w:rPr>
          <w:rFonts w:cs="Times New Roman"/>
          <w:spacing w:val="3"/>
          <w:sz w:val="26"/>
          <w:szCs w:val="26"/>
          <w:shd w:val="clear" w:color="auto" w:fill="FFFFFF"/>
          <w:vertAlign w:val="superscript"/>
          <w:lang w:val="vi-VN"/>
        </w:rPr>
        <w:t>[2]</w:t>
      </w:r>
      <w:sdt>
        <w:sdtPr>
          <w:rPr>
            <w:rFonts w:cs="Times New Roman"/>
            <w:spacing w:val="3"/>
            <w:sz w:val="26"/>
            <w:szCs w:val="26"/>
            <w:shd w:val="clear" w:color="auto" w:fill="FFFFFF"/>
          </w:rPr>
          <w:id w:val="150037144"/>
          <w:citation/>
        </w:sdtPr>
        <w:sdtContent>
          <w:r w:rsidR="009A4170">
            <w:rPr>
              <w:rFonts w:cs="Times New Roman"/>
              <w:spacing w:val="3"/>
              <w:sz w:val="26"/>
              <w:szCs w:val="26"/>
              <w:shd w:val="clear" w:color="auto" w:fill="FFFFFF"/>
            </w:rPr>
            <w:fldChar w:fldCharType="begin"/>
          </w:r>
          <w:r w:rsidR="009A4170">
            <w:rPr>
              <w:rFonts w:cs="Times New Roman"/>
              <w:spacing w:val="3"/>
              <w:sz w:val="26"/>
              <w:szCs w:val="26"/>
              <w:shd w:val="clear" w:color="auto" w:fill="FFFFFF"/>
              <w:lang w:val="vi-VN"/>
            </w:rPr>
            <w:instrText xml:space="preserve"> CITATION Thủ22 \l 1066 </w:instrText>
          </w:r>
          <w:r w:rsidR="009A4170">
            <w:rPr>
              <w:rFonts w:cs="Times New Roman"/>
              <w:spacing w:val="3"/>
              <w:sz w:val="26"/>
              <w:szCs w:val="26"/>
              <w:shd w:val="clear" w:color="auto" w:fill="FFFFFF"/>
            </w:rPr>
            <w:fldChar w:fldCharType="separate"/>
          </w:r>
          <w:r w:rsidR="009A4170">
            <w:rPr>
              <w:rFonts w:cs="Times New Roman"/>
              <w:noProof/>
              <w:spacing w:val="3"/>
              <w:sz w:val="26"/>
              <w:szCs w:val="26"/>
              <w:shd w:val="clear" w:color="auto" w:fill="FFFFFF"/>
              <w:lang w:val="vi-VN"/>
            </w:rPr>
            <w:t xml:space="preserve"> </w:t>
          </w:r>
          <w:r w:rsidR="009A4170" w:rsidRPr="009A4170">
            <w:rPr>
              <w:rFonts w:cs="Times New Roman"/>
              <w:noProof/>
              <w:spacing w:val="3"/>
              <w:sz w:val="26"/>
              <w:szCs w:val="26"/>
              <w:shd w:val="clear" w:color="auto" w:fill="FFFFFF"/>
              <w:lang w:val="vi-VN"/>
            </w:rPr>
            <w:t>(Nguyễn, 2022)</w:t>
          </w:r>
          <w:r w:rsidR="009A4170">
            <w:rPr>
              <w:rFonts w:cs="Times New Roman"/>
              <w:spacing w:val="3"/>
              <w:sz w:val="26"/>
              <w:szCs w:val="26"/>
              <w:shd w:val="clear" w:color="auto" w:fill="FFFFFF"/>
            </w:rPr>
            <w:fldChar w:fldCharType="end"/>
          </w:r>
        </w:sdtContent>
      </w:sdt>
    </w:p>
    <w:p w14:paraId="11B33EBE" w14:textId="71368C7E" w:rsidR="007C16C2" w:rsidRPr="00CC2E66" w:rsidRDefault="007C16C2" w:rsidP="000D1D0F">
      <w:pPr>
        <w:pStyle w:val="Heading3"/>
        <w:spacing w:before="120" w:after="0" w:line="360" w:lineRule="auto"/>
        <w:ind w:firstLine="567"/>
        <w:rPr>
          <w:lang w:val="vi-VN"/>
        </w:rPr>
      </w:pPr>
      <w:bookmarkStart w:id="22" w:name="_Toc165193808"/>
      <w:r w:rsidRPr="00CC2E66">
        <w:rPr>
          <w:lang w:val="vi-VN"/>
        </w:rPr>
        <w:t>1.2.2 Vai trò của việc tổ chức sự kiện</w:t>
      </w:r>
      <w:bookmarkEnd w:id="22"/>
    </w:p>
    <w:p w14:paraId="0D25EDE9" w14:textId="40C15D1A" w:rsidR="000A3F8E" w:rsidRPr="00661F9D" w:rsidRDefault="000A3F8E" w:rsidP="000D1D0F">
      <w:pPr>
        <w:spacing w:before="120" w:after="0" w:line="360" w:lineRule="auto"/>
        <w:ind w:firstLine="567"/>
        <w:jc w:val="both"/>
        <w:rPr>
          <w:rFonts w:cs="Times New Roman"/>
          <w:sz w:val="26"/>
          <w:szCs w:val="26"/>
          <w:lang w:val="vi-VN"/>
        </w:rPr>
      </w:pPr>
      <w:r w:rsidRPr="00CC2E66">
        <w:rPr>
          <w:rFonts w:cs="Times New Roman"/>
          <w:spacing w:val="3"/>
          <w:sz w:val="26"/>
          <w:szCs w:val="26"/>
          <w:shd w:val="clear" w:color="auto" w:fill="FFFFFF"/>
        </w:rPr>
        <w:t>Việc tổ chức sự kiện đóng vai trò quan trọng trong kinh doanh và xã hội. Trong môi trường cạnh tranh ngày càng khốc liệt, sự kiện không chỉ là cơ hội để quảng bá thương hiệu và sản phẩm, mà còn là dịp để tạo ra những kỷ niệm đáng nhớ và tăng cường quan hệ. Thông qua sự kiện, doanh nghiệp có thể tương tác trực tiếp với khách hàng và đối tác, tạo điều kiện cho sự gắn kết và hợp tác. Ngoài ra, sự kiện cũng có thể được sử dụng để gây quỹ từ thiện và hỗ trợ các hoạt động xã hội, đóng góp vào sự phát triển và cải thiện của cộng đồng. Cuối cùng, việc tổ chức sự kiện cũng mở ra cơ hội mở rộng mạng lưới kinh doanh và xây dựng quan hệ mới, tạo nên nền tảng cho sự phát triển bền vững trong tương lai.</w:t>
      </w:r>
      <w:r w:rsidR="00280BB0">
        <w:rPr>
          <w:rFonts w:cs="Times New Roman"/>
          <w:spacing w:val="3"/>
          <w:sz w:val="26"/>
          <w:szCs w:val="26"/>
          <w:shd w:val="clear" w:color="auto" w:fill="FFFFFF"/>
          <w:vertAlign w:val="superscript"/>
          <w:lang w:val="vi-VN"/>
        </w:rPr>
        <w:t>[2]</w:t>
      </w:r>
      <w:r w:rsidR="00661F9D">
        <w:rPr>
          <w:rFonts w:cs="Times New Roman"/>
          <w:spacing w:val="3"/>
          <w:sz w:val="26"/>
          <w:szCs w:val="26"/>
          <w:shd w:val="clear" w:color="auto" w:fill="FFFFFF"/>
          <w:lang w:val="vi-VN"/>
        </w:rPr>
        <w:t xml:space="preserve"> </w:t>
      </w:r>
      <w:sdt>
        <w:sdtPr>
          <w:rPr>
            <w:rFonts w:cs="Times New Roman"/>
            <w:spacing w:val="3"/>
            <w:sz w:val="26"/>
            <w:szCs w:val="26"/>
            <w:shd w:val="clear" w:color="auto" w:fill="FFFFFF"/>
            <w:lang w:val="vi-VN"/>
          </w:rPr>
          <w:id w:val="-617526182"/>
          <w:citation/>
        </w:sdtPr>
        <w:sdtContent>
          <w:r w:rsidR="00661F9D">
            <w:rPr>
              <w:rFonts w:cs="Times New Roman"/>
              <w:spacing w:val="3"/>
              <w:sz w:val="26"/>
              <w:szCs w:val="26"/>
              <w:shd w:val="clear" w:color="auto" w:fill="FFFFFF"/>
              <w:lang w:val="vi-VN"/>
            </w:rPr>
            <w:fldChar w:fldCharType="begin"/>
          </w:r>
          <w:r w:rsidR="00661F9D">
            <w:rPr>
              <w:rFonts w:cs="Times New Roman"/>
              <w:spacing w:val="3"/>
              <w:sz w:val="26"/>
              <w:szCs w:val="26"/>
              <w:shd w:val="clear" w:color="auto" w:fill="FFFFFF"/>
              <w:lang w:val="vi-VN"/>
            </w:rPr>
            <w:instrText xml:space="preserve"> CITATION Thủ22 \l 1066 </w:instrText>
          </w:r>
          <w:r w:rsidR="00661F9D">
            <w:rPr>
              <w:rFonts w:cs="Times New Roman"/>
              <w:spacing w:val="3"/>
              <w:sz w:val="26"/>
              <w:szCs w:val="26"/>
              <w:shd w:val="clear" w:color="auto" w:fill="FFFFFF"/>
              <w:lang w:val="vi-VN"/>
            </w:rPr>
            <w:fldChar w:fldCharType="separate"/>
          </w:r>
          <w:r w:rsidR="00661F9D" w:rsidRPr="00661F9D">
            <w:rPr>
              <w:rFonts w:cs="Times New Roman"/>
              <w:noProof/>
              <w:spacing w:val="3"/>
              <w:sz w:val="26"/>
              <w:szCs w:val="26"/>
              <w:shd w:val="clear" w:color="auto" w:fill="FFFFFF"/>
              <w:lang w:val="vi-VN"/>
            </w:rPr>
            <w:t>(Nguyễn, 2022)</w:t>
          </w:r>
          <w:r w:rsidR="00661F9D">
            <w:rPr>
              <w:rFonts w:cs="Times New Roman"/>
              <w:spacing w:val="3"/>
              <w:sz w:val="26"/>
              <w:szCs w:val="26"/>
              <w:shd w:val="clear" w:color="auto" w:fill="FFFFFF"/>
              <w:lang w:val="vi-VN"/>
            </w:rPr>
            <w:fldChar w:fldCharType="end"/>
          </w:r>
        </w:sdtContent>
      </w:sdt>
    </w:p>
    <w:p w14:paraId="4CDEA2D8" w14:textId="39F5FAFA" w:rsidR="007C16C2" w:rsidRPr="00CC2E66" w:rsidRDefault="00780193" w:rsidP="000D1D0F">
      <w:pPr>
        <w:pStyle w:val="Heading3"/>
        <w:spacing w:before="120" w:after="0" w:line="360" w:lineRule="auto"/>
        <w:ind w:firstLine="567"/>
        <w:rPr>
          <w:lang w:val="vi-VN"/>
        </w:rPr>
      </w:pPr>
      <w:bookmarkStart w:id="23" w:name="_Toc165193809"/>
      <w:r w:rsidRPr="00CC2E66">
        <w:rPr>
          <w:lang w:val="vi-VN"/>
        </w:rPr>
        <w:t>1.2.3 Thế nào là một trang web tổ chức sự kiện</w:t>
      </w:r>
      <w:bookmarkEnd w:id="23"/>
    </w:p>
    <w:p w14:paraId="69FE912F" w14:textId="22B1FAB3" w:rsidR="0037331F" w:rsidRPr="00CC2E66" w:rsidRDefault="0037331F" w:rsidP="000D1D0F">
      <w:pPr>
        <w:spacing w:before="120" w:after="0" w:line="360" w:lineRule="auto"/>
        <w:ind w:firstLine="567"/>
        <w:jc w:val="both"/>
        <w:rPr>
          <w:rFonts w:cs="Times New Roman"/>
          <w:sz w:val="26"/>
          <w:szCs w:val="26"/>
          <w:lang w:val="vi-VN"/>
        </w:rPr>
      </w:pPr>
      <w:r w:rsidRPr="00CC2E66">
        <w:rPr>
          <w:rFonts w:cs="Times New Roman"/>
          <w:sz w:val="26"/>
          <w:szCs w:val="26"/>
          <w:lang w:val="vi-VN"/>
        </w:rPr>
        <w:t>Một trang web tổ chức sự kiện là một nền tảng trực tuyến cung cấp thông tin và dịch vụ liên quan đến việc tổ chức các sự kiện. Tính năng của trang web này bao gồm cung cấp thông tin chi tiết về các sự kiện, cho phép người quan tâm đăng ký tham gia và thanh toán trực tuyến. Ngoài ra, nó cũng cung cấp các công cụ quản lý sự kiện cho người tổ chức, bao gồm quản lý thông tin và đăng ký, cùng với khả năng tạo và quản lý trang sự kiện trực tuyến. Cuối cùng, trang web tổ chức sự kiện cung cấp các công cụ thống kê và đánh giá để đo lường hiệu suất sự kiện và thu thập phản hồi từ khách hàng.</w:t>
      </w:r>
      <w:r w:rsidR="007B61E2">
        <w:rPr>
          <w:rFonts w:cs="Times New Roman"/>
          <w:sz w:val="26"/>
          <w:szCs w:val="26"/>
          <w:vertAlign w:val="superscript"/>
          <w:lang w:val="vi-VN"/>
        </w:rPr>
        <w:t>[3]</w:t>
      </w:r>
      <w:sdt>
        <w:sdtPr>
          <w:rPr>
            <w:rFonts w:cs="Times New Roman"/>
            <w:sz w:val="26"/>
            <w:szCs w:val="26"/>
            <w:lang w:val="vi-VN"/>
          </w:rPr>
          <w:id w:val="452518821"/>
          <w:citation/>
        </w:sdtPr>
        <w:sdtContent>
          <w:r w:rsidR="00CC69D4">
            <w:rPr>
              <w:rFonts w:cs="Times New Roman"/>
              <w:sz w:val="26"/>
              <w:szCs w:val="26"/>
              <w:lang w:val="vi-VN"/>
            </w:rPr>
            <w:fldChar w:fldCharType="begin"/>
          </w:r>
          <w:r w:rsidR="00CC69D4">
            <w:rPr>
              <w:rFonts w:cs="Times New Roman"/>
              <w:sz w:val="26"/>
              <w:szCs w:val="26"/>
              <w:lang w:val="vi-VN"/>
            </w:rPr>
            <w:instrText xml:space="preserve"> CITATION Mắt19 \l 1066 </w:instrText>
          </w:r>
          <w:r w:rsidR="00CC69D4">
            <w:rPr>
              <w:rFonts w:cs="Times New Roman"/>
              <w:sz w:val="26"/>
              <w:szCs w:val="26"/>
              <w:lang w:val="vi-VN"/>
            </w:rPr>
            <w:fldChar w:fldCharType="separate"/>
          </w:r>
          <w:r w:rsidR="00CC69D4">
            <w:rPr>
              <w:rFonts w:cs="Times New Roman"/>
              <w:noProof/>
              <w:sz w:val="26"/>
              <w:szCs w:val="26"/>
              <w:lang w:val="vi-VN"/>
            </w:rPr>
            <w:t xml:space="preserve"> </w:t>
          </w:r>
          <w:r w:rsidR="00CC69D4" w:rsidRPr="00CC69D4">
            <w:rPr>
              <w:rFonts w:cs="Times New Roman"/>
              <w:noProof/>
              <w:sz w:val="26"/>
              <w:szCs w:val="26"/>
              <w:lang w:val="vi-VN"/>
            </w:rPr>
            <w:t>(WS, 2019)</w:t>
          </w:r>
          <w:r w:rsidR="00CC69D4">
            <w:rPr>
              <w:rFonts w:cs="Times New Roman"/>
              <w:sz w:val="26"/>
              <w:szCs w:val="26"/>
              <w:lang w:val="vi-VN"/>
            </w:rPr>
            <w:fldChar w:fldCharType="end"/>
          </w:r>
        </w:sdtContent>
      </w:sdt>
    </w:p>
    <w:p w14:paraId="13B33995" w14:textId="3EF5EB80" w:rsidR="00780193" w:rsidRPr="00CC2E66" w:rsidRDefault="00780193" w:rsidP="000D1D0F">
      <w:pPr>
        <w:pStyle w:val="Heading3"/>
        <w:spacing w:before="120" w:after="0" w:line="360" w:lineRule="auto"/>
        <w:ind w:firstLine="567"/>
        <w:rPr>
          <w:lang w:val="vi-VN"/>
        </w:rPr>
      </w:pPr>
      <w:bookmarkStart w:id="24" w:name="_Toc165193810"/>
      <w:r w:rsidRPr="00CC2E66">
        <w:rPr>
          <w:lang w:val="vi-VN"/>
        </w:rPr>
        <w:lastRenderedPageBreak/>
        <w:t>1.2.4 Một trang web tổ chức dịch vụ gồm những gì?</w:t>
      </w:r>
      <w:bookmarkEnd w:id="24"/>
    </w:p>
    <w:p w14:paraId="51E16784" w14:textId="3592AC39" w:rsidR="007B1800" w:rsidRPr="00CC2E66" w:rsidRDefault="007B180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Một trang web tổ chức dịch vụ là một nền tảng trực tuyến cung cấp thông tin và các dịch vụ liên quan đến một lĩnh vực cụ thể. Tính chất của trang web này phụ thuộc vào loại dịch vụ cụ thể mà nó cung cấp, nhưng những yếu tố chung bao gồm:</w:t>
      </w:r>
    </w:p>
    <w:p w14:paraId="4F4D04B3" w14:textId="24B3A4A3" w:rsidR="007B1800" w:rsidRPr="00CC2E66" w:rsidRDefault="007B1800" w:rsidP="000D1D0F">
      <w:pPr>
        <w:pStyle w:val="ListParagraph"/>
        <w:numPr>
          <w:ilvl w:val="0"/>
          <w:numId w:val="13"/>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Thông tin về dịch vụ: Cung cấp thông tin chi tiết về các dịch vụ được cung cấp, bao gồm mô tả, tính năng, và điều kiện sử dụng.</w:t>
      </w:r>
    </w:p>
    <w:p w14:paraId="19669194" w14:textId="636D2C40" w:rsidR="007B1800" w:rsidRPr="00CC2E66" w:rsidRDefault="007B1800" w:rsidP="000D1D0F">
      <w:pPr>
        <w:pStyle w:val="ListParagraph"/>
        <w:numPr>
          <w:ilvl w:val="0"/>
          <w:numId w:val="13"/>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Thanh toán trực tuyến: Cung cấp các phương thức thanh toán an toàn và thuận tiện để thanh toán cho các dịch vụ đã sử dụng hoặc đặt trước.</w:t>
      </w:r>
    </w:p>
    <w:p w14:paraId="01742764" w14:textId="34DCD312" w:rsidR="007B1800" w:rsidRPr="00CC2E66" w:rsidRDefault="007B1800" w:rsidP="000D1D0F">
      <w:pPr>
        <w:pStyle w:val="ListParagraph"/>
        <w:numPr>
          <w:ilvl w:val="0"/>
          <w:numId w:val="13"/>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Tích hợp đánh giá và đánh giá: Cho phép khách hàng đánh giá và đưa ra phản hồi về các dịch vụ mà họ đã sử dụng, giúp người khác có thể chọn lựa dịch vụ một cách thông tin và đáng tin cậy.</w:t>
      </w:r>
    </w:p>
    <w:p w14:paraId="10AD25EE" w14:textId="433CC14E" w:rsidR="007B1800" w:rsidRPr="00CC2E66" w:rsidRDefault="007B1800" w:rsidP="000D1D0F">
      <w:pPr>
        <w:pStyle w:val="ListParagraph"/>
        <w:numPr>
          <w:ilvl w:val="0"/>
          <w:numId w:val="13"/>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Hỗ trợ khách hàng: Cung cấp các kênh liên lạc như email, số điện thoại hoặc hộp thư chat để khách hàng có thể liên hệ và nhận hỗ trợ từ nhà cung cấp dịch vụ.</w:t>
      </w:r>
    </w:p>
    <w:p w14:paraId="7515F496" w14:textId="10782578" w:rsidR="007B1800" w:rsidRPr="00CC2E66" w:rsidRDefault="007B1800" w:rsidP="000D1D0F">
      <w:pPr>
        <w:pStyle w:val="ListParagraph"/>
        <w:numPr>
          <w:ilvl w:val="0"/>
          <w:numId w:val="13"/>
        </w:numPr>
        <w:shd w:val="clear" w:color="auto" w:fill="FFFFFF"/>
        <w:spacing w:before="120" w:line="360" w:lineRule="auto"/>
        <w:ind w:left="851" w:hanging="284"/>
        <w:jc w:val="both"/>
        <w:rPr>
          <w:rFonts w:ascii="Times New Roman" w:hAnsi="Times New Roman"/>
          <w:spacing w:val="3"/>
          <w:sz w:val="26"/>
          <w:szCs w:val="26"/>
          <w:lang w:val="vi-VN"/>
        </w:rPr>
      </w:pPr>
      <w:r w:rsidRPr="00CC2E66">
        <w:rPr>
          <w:rFonts w:ascii="Times New Roman" w:hAnsi="Times New Roman"/>
          <w:spacing w:val="3"/>
          <w:sz w:val="26"/>
          <w:szCs w:val="26"/>
        </w:rPr>
        <w:t>Thông tin về giá cả và chính sách: Cung cấp thông tin chi tiết về giá cả, ưu đãi, và các chính sách liên quan đến việc sử dụng dịch vụ.</w:t>
      </w:r>
      <w:r w:rsidR="000074BB">
        <w:rPr>
          <w:rFonts w:ascii="Times New Roman" w:hAnsi="Times New Roman"/>
          <w:spacing w:val="3"/>
          <w:sz w:val="26"/>
          <w:szCs w:val="26"/>
          <w:vertAlign w:val="superscript"/>
          <w:lang w:val="vi-VN"/>
        </w:rPr>
        <w:t>[3]</w:t>
      </w:r>
      <w:sdt>
        <w:sdtPr>
          <w:rPr>
            <w:rFonts w:ascii="Times New Roman" w:hAnsi="Times New Roman"/>
            <w:spacing w:val="3"/>
            <w:sz w:val="26"/>
            <w:szCs w:val="26"/>
          </w:rPr>
          <w:id w:val="1571002203"/>
          <w:citation/>
        </w:sdtPr>
        <w:sdtContent>
          <w:r w:rsidR="004E0278">
            <w:rPr>
              <w:rFonts w:ascii="Times New Roman" w:hAnsi="Times New Roman"/>
              <w:spacing w:val="3"/>
              <w:sz w:val="26"/>
              <w:szCs w:val="26"/>
            </w:rPr>
            <w:fldChar w:fldCharType="begin"/>
          </w:r>
          <w:r w:rsidR="004E0278">
            <w:rPr>
              <w:rFonts w:ascii="Times New Roman" w:hAnsi="Times New Roman"/>
              <w:spacing w:val="3"/>
              <w:sz w:val="26"/>
              <w:szCs w:val="26"/>
              <w:lang w:val="vi-VN"/>
            </w:rPr>
            <w:instrText xml:space="preserve"> CITATION Mắt19 \l 1066 </w:instrText>
          </w:r>
          <w:r w:rsidR="004E0278">
            <w:rPr>
              <w:rFonts w:ascii="Times New Roman" w:hAnsi="Times New Roman"/>
              <w:spacing w:val="3"/>
              <w:sz w:val="26"/>
              <w:szCs w:val="26"/>
            </w:rPr>
            <w:fldChar w:fldCharType="separate"/>
          </w:r>
          <w:r w:rsidR="004E0278">
            <w:rPr>
              <w:rFonts w:ascii="Times New Roman" w:hAnsi="Times New Roman"/>
              <w:noProof/>
              <w:spacing w:val="3"/>
              <w:sz w:val="26"/>
              <w:szCs w:val="26"/>
              <w:lang w:val="vi-VN"/>
            </w:rPr>
            <w:t xml:space="preserve"> </w:t>
          </w:r>
          <w:r w:rsidR="004E0278" w:rsidRPr="004E0278">
            <w:rPr>
              <w:rFonts w:ascii="Times New Roman" w:hAnsi="Times New Roman"/>
              <w:noProof/>
              <w:spacing w:val="3"/>
              <w:sz w:val="26"/>
              <w:szCs w:val="26"/>
              <w:lang w:val="vi-VN"/>
            </w:rPr>
            <w:t>(WS, 2019)</w:t>
          </w:r>
          <w:r w:rsidR="004E0278">
            <w:rPr>
              <w:rFonts w:ascii="Times New Roman" w:hAnsi="Times New Roman"/>
              <w:spacing w:val="3"/>
              <w:sz w:val="26"/>
              <w:szCs w:val="26"/>
            </w:rPr>
            <w:fldChar w:fldCharType="end"/>
          </w:r>
        </w:sdtContent>
      </w:sdt>
    </w:p>
    <w:p w14:paraId="54ECEC49" w14:textId="6FEEFF05" w:rsidR="00054F0E" w:rsidRPr="00CC2E66" w:rsidRDefault="00054F0E" w:rsidP="000D1D0F">
      <w:pPr>
        <w:pStyle w:val="Heading3"/>
        <w:numPr>
          <w:ilvl w:val="2"/>
          <w:numId w:val="3"/>
        </w:numPr>
        <w:spacing w:before="120" w:after="0" w:line="360" w:lineRule="auto"/>
        <w:rPr>
          <w:lang w:val="vi-VN"/>
        </w:rPr>
      </w:pPr>
      <w:r w:rsidRPr="00CC2E66">
        <w:rPr>
          <w:lang w:val="vi-VN"/>
        </w:rPr>
        <w:br w:type="page"/>
      </w:r>
    </w:p>
    <w:p w14:paraId="35D00C08" w14:textId="77777777" w:rsidR="00615D3A" w:rsidRPr="00CC2E66" w:rsidRDefault="006D43D7" w:rsidP="000D1D0F">
      <w:pPr>
        <w:pStyle w:val="Heading1"/>
        <w:spacing w:before="120" w:after="0" w:line="360" w:lineRule="auto"/>
        <w:ind w:firstLine="0"/>
      </w:pPr>
      <w:bookmarkStart w:id="25" w:name="_Toc164006422"/>
      <w:bookmarkStart w:id="26" w:name="_Toc165119446"/>
      <w:bookmarkStart w:id="27" w:name="_Toc165193811"/>
      <w:r w:rsidRPr="00CC2E66">
        <w:lastRenderedPageBreak/>
        <w:t>CHƯƠNG 2</w:t>
      </w:r>
      <w:bookmarkEnd w:id="25"/>
      <w:bookmarkEnd w:id="26"/>
      <w:bookmarkEnd w:id="27"/>
    </w:p>
    <w:p w14:paraId="00C9D38D" w14:textId="03D16726" w:rsidR="008D79C0" w:rsidRPr="00CC2E66" w:rsidRDefault="008E7A37" w:rsidP="000D1D0F">
      <w:pPr>
        <w:pStyle w:val="Heading1"/>
        <w:spacing w:before="120" w:after="0" w:line="360" w:lineRule="auto"/>
        <w:ind w:firstLine="0"/>
        <w:rPr>
          <w:lang w:val="vi-VN"/>
        </w:rPr>
      </w:pPr>
      <w:bookmarkStart w:id="28" w:name="_Toc164006423"/>
      <w:bookmarkStart w:id="29" w:name="_Toc165119447"/>
      <w:bookmarkStart w:id="30" w:name="_Toc165193812"/>
      <w:r w:rsidRPr="00CC2E66">
        <w:t>NỘI</w:t>
      </w:r>
      <w:r w:rsidRPr="00CC2E66">
        <w:rPr>
          <w:lang w:val="vi-VN"/>
        </w:rPr>
        <w:t xml:space="preserve"> DUNG THỰC HIỆN</w:t>
      </w:r>
      <w:bookmarkEnd w:id="28"/>
      <w:bookmarkEnd w:id="29"/>
      <w:bookmarkEnd w:id="30"/>
    </w:p>
    <w:p w14:paraId="28A68AE3" w14:textId="00AD15E8" w:rsidR="004675F2" w:rsidRPr="00CC2E66" w:rsidRDefault="004675F2" w:rsidP="000D1D0F">
      <w:pPr>
        <w:pStyle w:val="Heading2"/>
        <w:spacing w:before="120" w:after="0" w:line="360" w:lineRule="auto"/>
        <w:ind w:firstLine="0"/>
        <w:rPr>
          <w:lang w:val="vi-VN"/>
        </w:rPr>
      </w:pPr>
      <w:bookmarkStart w:id="31" w:name="_Toc165193813"/>
      <w:r w:rsidRPr="00CC2E66">
        <w:rPr>
          <w:lang w:val="vi-VN"/>
        </w:rPr>
        <w:t>2.</w:t>
      </w:r>
      <w:r w:rsidR="00195077" w:rsidRPr="00CC2E66">
        <w:rPr>
          <w:lang w:val="vi-VN"/>
        </w:rPr>
        <w:t>1</w:t>
      </w:r>
      <w:r w:rsidRPr="00CC2E66">
        <w:rPr>
          <w:lang w:val="vi-VN"/>
        </w:rPr>
        <w:t xml:space="preserve"> TÌM HIỂU VỀ LẬP TRÌNH WEB</w:t>
      </w:r>
      <w:bookmarkEnd w:id="31"/>
    </w:p>
    <w:p w14:paraId="5D52E007" w14:textId="249E61F5" w:rsidR="00713449" w:rsidRPr="00CC2E66" w:rsidRDefault="00713449" w:rsidP="000D1D0F">
      <w:pPr>
        <w:pStyle w:val="Heading2"/>
        <w:spacing w:before="120" w:after="0" w:line="360" w:lineRule="auto"/>
        <w:ind w:firstLine="567"/>
        <w:rPr>
          <w:lang w:val="vi-VN"/>
        </w:rPr>
      </w:pPr>
      <w:bookmarkStart w:id="32" w:name="_Toc165193814"/>
      <w:r w:rsidRPr="00CC2E66">
        <w:rPr>
          <w:lang w:val="vi-VN"/>
        </w:rPr>
        <w:t>2.</w:t>
      </w:r>
      <w:r w:rsidR="00B6699F" w:rsidRPr="00CC2E66">
        <w:rPr>
          <w:lang w:val="vi-VN"/>
        </w:rPr>
        <w:t>1.1</w:t>
      </w:r>
      <w:r w:rsidRPr="00CC2E66">
        <w:rPr>
          <w:lang w:val="vi-VN"/>
        </w:rPr>
        <w:t xml:space="preserve"> Lập trình web là gì?</w:t>
      </w:r>
      <w:bookmarkEnd w:id="32"/>
    </w:p>
    <w:p w14:paraId="30ABBCB7" w14:textId="58A7FC85" w:rsidR="00731B10" w:rsidRPr="00CC2E66" w:rsidRDefault="00731B10" w:rsidP="000D1D0F">
      <w:pPr>
        <w:spacing w:before="120" w:after="0" w:line="360" w:lineRule="auto"/>
        <w:ind w:firstLine="567"/>
        <w:jc w:val="both"/>
        <w:rPr>
          <w:rFonts w:cs="Times New Roman"/>
          <w:sz w:val="26"/>
          <w:szCs w:val="26"/>
          <w:shd w:val="clear" w:color="auto" w:fill="FFFFFF"/>
          <w:lang w:val="vi-VN"/>
        </w:rPr>
      </w:pPr>
      <w:r w:rsidRPr="00CC2E66">
        <w:rPr>
          <w:rFonts w:cs="Times New Roman"/>
          <w:sz w:val="26"/>
          <w:szCs w:val="26"/>
          <w:shd w:val="clear" w:color="auto" w:fill="FFFFFF"/>
          <w:lang w:val="vi-VN"/>
        </w:rPr>
        <w:t>Lập trình web là quá trình tạo ra và phát triển các trang web hoặc ứng dụng web sử dụng các ngôn ngữ lập trình và công nghệ web. Trong quá trình lập trình web, các lập trình viên sử dụng các ngôn ngữ như HTML, CSS và JavaScript cùng với các ngôn ngữ lập trình phía máy chủ để xây dựng các trang web có giao diện thẩm mỹ, tương tác và chức năng.</w:t>
      </w:r>
    </w:p>
    <w:p w14:paraId="47739850" w14:textId="77777777" w:rsidR="00731B10" w:rsidRPr="00CC2E66" w:rsidRDefault="00731B10" w:rsidP="000D1D0F">
      <w:pPr>
        <w:spacing w:before="120" w:after="0" w:line="360" w:lineRule="auto"/>
        <w:ind w:firstLine="567"/>
        <w:jc w:val="both"/>
        <w:rPr>
          <w:rFonts w:cs="Times New Roman"/>
          <w:sz w:val="26"/>
          <w:szCs w:val="26"/>
          <w:shd w:val="clear" w:color="auto" w:fill="FFFFFF"/>
          <w:lang w:val="vi-VN"/>
        </w:rPr>
      </w:pPr>
      <w:r w:rsidRPr="00CC2E66">
        <w:rPr>
          <w:rFonts w:cs="Times New Roman"/>
          <w:sz w:val="26"/>
          <w:szCs w:val="26"/>
          <w:shd w:val="clear" w:color="auto" w:fill="FFFFFF"/>
          <w:lang w:val="vi-VN"/>
        </w:rPr>
        <w:t>Cụ thể, quá trình lập trình web thường bao gồm các bước sau:</w:t>
      </w:r>
    </w:p>
    <w:p w14:paraId="38A71B1E" w14:textId="4657807D" w:rsidR="00731B10" w:rsidRPr="00CC2E66" w:rsidRDefault="00731B10" w:rsidP="000D1D0F">
      <w:pPr>
        <w:pStyle w:val="ListParagraph"/>
        <w:numPr>
          <w:ilvl w:val="0"/>
          <w:numId w:val="13"/>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Thiết kế giao diện người dùng: Lập trình viên tạo ra cấu trúc và hình dạng của trang web, bao gồm các phần tử như menu, nút, biểu mẫu, và vị trí của chúng trên trang.</w:t>
      </w:r>
    </w:p>
    <w:p w14:paraId="7DC81082" w14:textId="02D329C6" w:rsidR="00731B10" w:rsidRPr="00CC2E66" w:rsidRDefault="00731B10" w:rsidP="000D1D0F">
      <w:pPr>
        <w:pStyle w:val="ListParagraph"/>
        <w:numPr>
          <w:ilvl w:val="0"/>
          <w:numId w:val="14"/>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Xây dựng nội dung: Sau khi đã thiết kế giao diện, lập trình viên điền vào nội dung cần hiển thị trên trang web, bao gồm văn bản, hình ảnh, video, và các phương tiện truyền thông khác.</w:t>
      </w:r>
    </w:p>
    <w:p w14:paraId="7F2E376B" w14:textId="77777777" w:rsidR="00731B10" w:rsidRPr="00CC2E66" w:rsidRDefault="00731B10" w:rsidP="000D1D0F">
      <w:pPr>
        <w:pStyle w:val="ListParagraph"/>
        <w:numPr>
          <w:ilvl w:val="0"/>
          <w:numId w:val="14"/>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Tối ưu hóa trải nghiệm người dùng: Điều chỉnh các phần tử giao diện và nội dung để tạo ra trải nghiệm người dùng tốt nhất, đảm bảo trang web dễ sử dụng và hấp dẫn.</w:t>
      </w:r>
    </w:p>
    <w:p w14:paraId="2B110F2A" w14:textId="77777777" w:rsidR="00731B10" w:rsidRPr="00CC2E66" w:rsidRDefault="00731B10" w:rsidP="000D1D0F">
      <w:pPr>
        <w:pStyle w:val="ListParagraph"/>
        <w:numPr>
          <w:ilvl w:val="0"/>
          <w:numId w:val="14"/>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Lập trình chức năng: Sử dụng các ngôn ngữ lập trình như JavaScript để thêm các chức năng tương tác như lướt trang, gửi biểu mẫu, và tương tác với cơ sở dữ liệu.</w:t>
      </w:r>
    </w:p>
    <w:p w14:paraId="487F8B82" w14:textId="77777777" w:rsidR="00731B10" w:rsidRPr="00CC2E66" w:rsidRDefault="00731B10" w:rsidP="000D1D0F">
      <w:pPr>
        <w:pStyle w:val="ListParagraph"/>
        <w:numPr>
          <w:ilvl w:val="0"/>
          <w:numId w:val="14"/>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Tối ưu hóa và kiểm thử: Kiểm tra và điều chỉnh trang web để đảm bảo hoạt động một cách mượt mà và đáp ứng đúng yêu cầu của người dùng trên mọi loại thiết bị và trình duyệt.</w:t>
      </w:r>
    </w:p>
    <w:p w14:paraId="78207569" w14:textId="6017DE7B" w:rsidR="00A920D3" w:rsidRPr="00CC2E66" w:rsidRDefault="00731B10" w:rsidP="000D1D0F">
      <w:pPr>
        <w:pStyle w:val="ListParagraph"/>
        <w:numPr>
          <w:ilvl w:val="0"/>
          <w:numId w:val="14"/>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Triển khai và duy trì: Đưa trang web vào hoạt động và duy trì nó bằng cách cập nhật và bảo trì thường xuyên để đảm bảo tính bảo mật và hiệu suất.</w:t>
      </w:r>
    </w:p>
    <w:p w14:paraId="2E9439C3" w14:textId="77777777" w:rsidR="008030E6" w:rsidRPr="00CC2E66" w:rsidRDefault="008030E6" w:rsidP="000D1D0F">
      <w:pPr>
        <w:spacing w:before="120" w:after="0" w:line="360" w:lineRule="auto"/>
        <w:ind w:firstLine="567"/>
        <w:jc w:val="both"/>
        <w:rPr>
          <w:sz w:val="26"/>
          <w:szCs w:val="26"/>
          <w:shd w:val="clear" w:color="auto" w:fill="FFFFFF"/>
          <w:lang w:val="vi-VN"/>
        </w:rPr>
      </w:pPr>
      <w:r w:rsidRPr="00CC2E66">
        <w:rPr>
          <w:sz w:val="26"/>
          <w:szCs w:val="26"/>
          <w:shd w:val="clear" w:color="auto" w:fill="FFFFFF"/>
          <w:lang w:val="vi-VN"/>
        </w:rPr>
        <w:t xml:space="preserve">Lập trình web không chỉ là quá trình tạo ra các trang web cơ bản, mà còn là một lĩnh vực rộng lớn và phức tạp, đòi hỏi sự hiểu biết sâu sắc về nhiều khía cạnh khác nhau của công nghệ web. </w:t>
      </w:r>
    </w:p>
    <w:p w14:paraId="0778B686" w14:textId="77777777"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lastRenderedPageBreak/>
        <w:t>Phân tích yêu cầu: Trước khi bắt đầu lập trình, lập trình viên cần phải hiểu rõ yêu cầu của dự án từ khách hàng. Việc phân tích yêu cầu giúp định hình phạm vi của dự án, xác định các chức năng cần thiết và đảm bảo rằng trang web sẽ đáp ứng được nhu cầu của người dùng cuối.</w:t>
      </w:r>
    </w:p>
    <w:p w14:paraId="3CFEED80" w14:textId="77777777"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Thiết kế cơ sở dữ liệu: Trong nhiều trường hợp, trang web sẽ cần liên kết với một cơ sở dữ liệu để lưu trữ và quản lý thông tin. Lập trình viên cần phải thiết kế cơ sở dữ liệu một cách cẩn thận để đảm bảo tính bảo mật và hiệu suất của hệ thống.</w:t>
      </w:r>
    </w:p>
    <w:p w14:paraId="1AEA1188" w14:textId="77777777"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Chuẩn bị môi trường phát triển: Trước khi bắt đầu mã hóa, lập trình viên cần phải thiết lập môi trường phát triển phù hợp. Điều này bao gồm việc cài đặt các công cụ và phần mềm cần thiết, thiết lập một máy chủ phát triển, và tạo ra một quy trình làm việc hiệu quả.</w:t>
      </w:r>
    </w:p>
    <w:p w14:paraId="20AF5391" w14:textId="77777777"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Thử nghiệm và gỡ lỗi: Việc kiểm tra và gỡ lỗi là một phần quan trọng trong quá trình lập trình web. Lập trình viên cần phải kiểm tra kỹ lưỡng từng chức năng của trang web để đảm bảo rằng nó hoạt động đúng như mong đợi và không có lỗi.</w:t>
      </w:r>
    </w:p>
    <w:p w14:paraId="0125AE42" w14:textId="77777777"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Tối ưu hóa hiệu suất: Tối ưu hóa hiệu suất là quá trình cải thiện tốc độ và hiệu suất của trang web. Điều này có thể bao gồm việc tối ưu hóa mã nguồn, tối ưu hóa cơ sở dữ liệu, và sử dụng các kỹ thuật tối ưu hóa hình ảnh và tải trang.</w:t>
      </w:r>
    </w:p>
    <w:p w14:paraId="0F5BF9A5" w14:textId="003CC79D" w:rsidR="008030E6" w:rsidRPr="00CC2E66" w:rsidRDefault="008030E6" w:rsidP="000D1D0F">
      <w:pPr>
        <w:pStyle w:val="ListParagraph"/>
        <w:numPr>
          <w:ilvl w:val="0"/>
          <w:numId w:val="15"/>
        </w:numPr>
        <w:spacing w:before="120" w:line="360" w:lineRule="auto"/>
        <w:ind w:left="851" w:hanging="284"/>
        <w:jc w:val="both"/>
        <w:rPr>
          <w:rFonts w:ascii="Times New Roman" w:hAnsi="Times New Roman"/>
          <w:sz w:val="26"/>
          <w:szCs w:val="26"/>
          <w:shd w:val="clear" w:color="auto" w:fill="FFFFFF"/>
          <w:lang w:val="vi-VN"/>
        </w:rPr>
      </w:pPr>
      <w:r w:rsidRPr="00CC2E66">
        <w:rPr>
          <w:rFonts w:ascii="Times New Roman" w:hAnsi="Times New Roman"/>
          <w:sz w:val="26"/>
          <w:szCs w:val="26"/>
          <w:shd w:val="clear" w:color="auto" w:fill="FFFFFF"/>
          <w:lang w:val="vi-VN"/>
        </w:rPr>
        <w:t>Bảo mật: Bảo mật là một yếu tố quan trọng không thể thiếu trong lập trình web. Lập trình viên cần phải áp dụng các biện pháp bảo mật như mã hóa dữ liệu, kiểm tra và xác thực đầu vào, và cập nhật định kỳ để đảm bảo rằng trang web của họ an toàn trước các mối đe dọa mạng.</w:t>
      </w:r>
      <w:r w:rsidR="000074BB">
        <w:rPr>
          <w:rFonts w:ascii="Times New Roman" w:hAnsi="Times New Roman"/>
          <w:sz w:val="26"/>
          <w:szCs w:val="26"/>
          <w:shd w:val="clear" w:color="auto" w:fill="FFFFFF"/>
          <w:vertAlign w:val="superscript"/>
          <w:lang w:val="vi-VN"/>
        </w:rPr>
        <w:t>[4]</w:t>
      </w:r>
      <w:sdt>
        <w:sdtPr>
          <w:rPr>
            <w:rFonts w:ascii="Times New Roman" w:hAnsi="Times New Roman"/>
            <w:sz w:val="26"/>
            <w:szCs w:val="26"/>
            <w:shd w:val="clear" w:color="auto" w:fill="FFFFFF"/>
            <w:lang w:val="vi-VN"/>
          </w:rPr>
          <w:id w:val="-989557988"/>
          <w:citation/>
        </w:sdtPr>
        <w:sdtContent>
          <w:r w:rsidR="00852FE0">
            <w:rPr>
              <w:rFonts w:ascii="Times New Roman" w:hAnsi="Times New Roman"/>
              <w:sz w:val="26"/>
              <w:szCs w:val="26"/>
              <w:shd w:val="clear" w:color="auto" w:fill="FFFFFF"/>
              <w:lang w:val="vi-VN"/>
            </w:rPr>
            <w:fldChar w:fldCharType="begin"/>
          </w:r>
          <w:r w:rsidR="00852FE0">
            <w:rPr>
              <w:rFonts w:ascii="Times New Roman" w:hAnsi="Times New Roman"/>
              <w:sz w:val="26"/>
              <w:szCs w:val="26"/>
              <w:shd w:val="clear" w:color="auto" w:fill="FFFFFF"/>
              <w:lang w:val="vi-VN"/>
            </w:rPr>
            <w:instrText xml:space="preserve"> CITATION Tec23 \l 1066 </w:instrText>
          </w:r>
          <w:r w:rsidR="00852FE0">
            <w:rPr>
              <w:rFonts w:ascii="Times New Roman" w:hAnsi="Times New Roman"/>
              <w:sz w:val="26"/>
              <w:szCs w:val="26"/>
              <w:shd w:val="clear" w:color="auto" w:fill="FFFFFF"/>
              <w:lang w:val="vi-VN"/>
            </w:rPr>
            <w:fldChar w:fldCharType="separate"/>
          </w:r>
          <w:r w:rsidR="00852FE0">
            <w:rPr>
              <w:rFonts w:ascii="Times New Roman" w:hAnsi="Times New Roman"/>
              <w:noProof/>
              <w:sz w:val="26"/>
              <w:szCs w:val="26"/>
              <w:shd w:val="clear" w:color="auto" w:fill="FFFFFF"/>
              <w:lang w:val="vi-VN"/>
            </w:rPr>
            <w:t xml:space="preserve"> </w:t>
          </w:r>
          <w:r w:rsidR="00852FE0" w:rsidRPr="00852FE0">
            <w:rPr>
              <w:rFonts w:ascii="Times New Roman" w:hAnsi="Times New Roman"/>
              <w:noProof/>
              <w:sz w:val="26"/>
              <w:szCs w:val="26"/>
              <w:shd w:val="clear" w:color="auto" w:fill="FFFFFF"/>
              <w:lang w:val="vi-VN"/>
            </w:rPr>
            <w:t>(Techie, 2023)</w:t>
          </w:r>
          <w:r w:rsidR="00852FE0">
            <w:rPr>
              <w:rFonts w:ascii="Times New Roman" w:hAnsi="Times New Roman"/>
              <w:sz w:val="26"/>
              <w:szCs w:val="26"/>
              <w:shd w:val="clear" w:color="auto" w:fill="FFFFFF"/>
              <w:lang w:val="vi-VN"/>
            </w:rPr>
            <w:fldChar w:fldCharType="end"/>
          </w:r>
        </w:sdtContent>
      </w:sdt>
    </w:p>
    <w:p w14:paraId="196F7938" w14:textId="3BB3C077" w:rsidR="00713449" w:rsidRPr="00CC2E66" w:rsidRDefault="00B6699F" w:rsidP="000D1D0F">
      <w:pPr>
        <w:pStyle w:val="Heading2"/>
        <w:spacing w:before="120" w:after="0" w:line="360" w:lineRule="auto"/>
        <w:ind w:firstLine="567"/>
        <w:rPr>
          <w:shd w:val="clear" w:color="auto" w:fill="FFFFFF"/>
          <w:lang w:val="vi-VN"/>
        </w:rPr>
      </w:pPr>
      <w:bookmarkStart w:id="33" w:name="_Toc165193815"/>
      <w:r w:rsidRPr="00CC2E66">
        <w:rPr>
          <w:shd w:val="clear" w:color="auto" w:fill="FFFFFF"/>
          <w:lang w:val="vi-VN"/>
        </w:rPr>
        <w:t>2.1</w:t>
      </w:r>
      <w:r w:rsidR="00713449" w:rsidRPr="00CC2E66">
        <w:rPr>
          <w:shd w:val="clear" w:color="auto" w:fill="FFFFFF"/>
          <w:lang w:val="vi-VN"/>
        </w:rPr>
        <w:t>.2 Ngôn ngữ lập trình</w:t>
      </w:r>
      <w:bookmarkEnd w:id="33"/>
    </w:p>
    <w:p w14:paraId="26081B07" w14:textId="7FEE3E84" w:rsidR="00333FE0" w:rsidRPr="00CC2E66" w:rsidRDefault="00333FE0" w:rsidP="000D1D0F">
      <w:pPr>
        <w:pStyle w:val="Heading4"/>
        <w:spacing w:before="120" w:after="0" w:line="360" w:lineRule="auto"/>
        <w:ind w:firstLine="567"/>
        <w:rPr>
          <w:rFonts w:ascii="Times New Roman" w:hAnsi="Times New Roman" w:cs="Times New Roman"/>
          <w:b/>
          <w:bCs/>
          <w:i w:val="0"/>
          <w:iCs w:val="0"/>
          <w:color w:val="auto"/>
          <w:sz w:val="26"/>
          <w:szCs w:val="26"/>
          <w:lang w:val="vi-VN"/>
        </w:rPr>
      </w:pPr>
      <w:bookmarkStart w:id="34" w:name="_Toc165193816"/>
      <w:r w:rsidRPr="00CC2E66">
        <w:rPr>
          <w:rFonts w:ascii="Times New Roman" w:hAnsi="Times New Roman" w:cs="Times New Roman"/>
          <w:b/>
          <w:bCs/>
          <w:i w:val="0"/>
          <w:iCs w:val="0"/>
          <w:color w:val="auto"/>
          <w:sz w:val="26"/>
          <w:szCs w:val="26"/>
          <w:lang w:val="vi-VN"/>
        </w:rPr>
        <w:t>2.1.2.1 HTML</w:t>
      </w:r>
      <w:bookmarkEnd w:id="34"/>
    </w:p>
    <w:p w14:paraId="6499D1AC" w14:textId="3DB94016" w:rsidR="004876C0" w:rsidRPr="00CC2E66" w:rsidRDefault="00713449" w:rsidP="000D1D0F">
      <w:pPr>
        <w:spacing w:before="120" w:after="0" w:line="360" w:lineRule="auto"/>
        <w:ind w:firstLine="567"/>
        <w:jc w:val="both"/>
        <w:rPr>
          <w:sz w:val="26"/>
          <w:szCs w:val="26"/>
          <w:lang w:val="vi-VN"/>
        </w:rPr>
      </w:pPr>
      <w:r w:rsidRPr="00CC2E66">
        <w:rPr>
          <w:sz w:val="26"/>
          <w:szCs w:val="26"/>
          <w:lang w:val="vi-VN"/>
        </w:rPr>
        <w:t>HTML (Hypertext Markup Language): là ngôn ngữ đánh dấu tiêu chuẩn được sử dụng để xây dựng cấu trúc nội dung của trang web. Với HTML, nhà phát triển có thể định nghĩa các phần tử như tiêu đề, đoạn văn bản, hình ảnh, liên kết, bảng, biểu mẫu và nhiều hơn nữa. HTML cung cấp một cách tiêu chuẩn để tổ chức và hiển thị thông tin trên trang web, tạo nền tảng cho việc hiểu biết và sự tương tác với người dùng.</w:t>
      </w:r>
      <w:r w:rsidR="004876C0" w:rsidRPr="00CC2E66">
        <w:rPr>
          <w:sz w:val="26"/>
          <w:szCs w:val="26"/>
          <w:lang w:val="vi-VN"/>
        </w:rPr>
        <w:t xml:space="preserve"> </w:t>
      </w:r>
      <w:r w:rsidR="004876C0" w:rsidRPr="00CC2E66">
        <w:rPr>
          <w:rFonts w:eastAsia="Times New Roman" w:cs="Times New Roman"/>
          <w:kern w:val="0"/>
          <w:sz w:val="26"/>
          <w:szCs w:val="26"/>
          <w14:ligatures w14:val="none"/>
        </w:rPr>
        <w:t xml:space="preserve">HTML </w:t>
      </w:r>
      <w:r w:rsidR="004876C0" w:rsidRPr="00CC2E66">
        <w:rPr>
          <w:rFonts w:eastAsia="Times New Roman" w:cs="Times New Roman"/>
          <w:kern w:val="0"/>
          <w:sz w:val="26"/>
          <w:szCs w:val="26"/>
          <w14:ligatures w14:val="none"/>
        </w:rPr>
        <w:lastRenderedPageBreak/>
        <w:t>không chỉ là việc xây dựng cấu trúc cơ bản của trang web, mà còn là một bước quan trọng trong việc tạo ra một trải nghiệm web đồng nhất và tương tác cho người dùng.</w:t>
      </w:r>
    </w:p>
    <w:p w14:paraId="7C0DB16F" w14:textId="77777777" w:rsidR="004876C0" w:rsidRPr="00CC2E66" w:rsidRDefault="004876C0" w:rsidP="000D1D0F">
      <w:pPr>
        <w:pStyle w:val="ListParagraph"/>
        <w:numPr>
          <w:ilvl w:val="0"/>
          <w:numId w:val="16"/>
        </w:numPr>
        <w:spacing w:before="120" w:line="360" w:lineRule="auto"/>
        <w:ind w:left="851" w:hanging="284"/>
        <w:jc w:val="both"/>
        <w:rPr>
          <w:rFonts w:ascii="Times New Roman" w:hAnsi="Times New Roman"/>
          <w:sz w:val="26"/>
          <w:szCs w:val="26"/>
        </w:rPr>
      </w:pPr>
      <w:r w:rsidRPr="00CC2E66">
        <w:rPr>
          <w:rFonts w:ascii="Times New Roman" w:hAnsi="Times New Roman"/>
          <w:sz w:val="26"/>
          <w:szCs w:val="26"/>
        </w:rPr>
        <w:t>Định nghĩa các phần tử cơ bản: HTML cho phép nhà phát triển định nghĩa các phần tử cơ bản như tiêu đề, đoạn văn bản, hình ảnh, liên kết, bảng, biểu mẫu và nhiều hơn nữa. Điều này giúp tạo ra cấu trúc cơ bản cho trang web và cho phép người dùng dễ dàng hiểu cấu trúc và nội dung của trang.</w:t>
      </w:r>
    </w:p>
    <w:p w14:paraId="345CFC7D" w14:textId="77777777" w:rsidR="004876C0" w:rsidRPr="00CC2E66" w:rsidRDefault="004876C0" w:rsidP="000D1D0F">
      <w:pPr>
        <w:pStyle w:val="ListParagraph"/>
        <w:numPr>
          <w:ilvl w:val="0"/>
          <w:numId w:val="16"/>
        </w:numPr>
        <w:spacing w:before="120" w:line="360" w:lineRule="auto"/>
        <w:ind w:left="851" w:hanging="284"/>
        <w:jc w:val="both"/>
        <w:rPr>
          <w:rFonts w:ascii="Times New Roman" w:hAnsi="Times New Roman"/>
          <w:sz w:val="26"/>
          <w:szCs w:val="26"/>
        </w:rPr>
      </w:pPr>
      <w:r w:rsidRPr="00CC2E66">
        <w:rPr>
          <w:rFonts w:ascii="Times New Roman" w:hAnsi="Times New Roman"/>
          <w:sz w:val="26"/>
          <w:szCs w:val="26"/>
        </w:rPr>
        <w:t>Tạo nền tảng cho việc hiểu biết và tương tác: Bằng cách sử dụng HTML, nhà phát triển có thể tạo ra một nền tảng cho việc hiểu biết và tương tác với người dùng. Bằng cách sử dụng các phần tử và thuộc tính HTML, họ có thể tạo ra các trang web có cấu trúc rõ ràng và dễ dàng để điều hướng và tương tác.</w:t>
      </w:r>
    </w:p>
    <w:p w14:paraId="6E4F2957" w14:textId="77777777" w:rsidR="004876C0" w:rsidRPr="00CC2E66" w:rsidRDefault="004876C0" w:rsidP="000D1D0F">
      <w:pPr>
        <w:pStyle w:val="ListParagraph"/>
        <w:numPr>
          <w:ilvl w:val="0"/>
          <w:numId w:val="16"/>
        </w:numPr>
        <w:spacing w:before="120" w:line="360" w:lineRule="auto"/>
        <w:ind w:left="851" w:hanging="284"/>
        <w:jc w:val="both"/>
        <w:rPr>
          <w:rFonts w:ascii="Times New Roman" w:hAnsi="Times New Roman"/>
          <w:sz w:val="26"/>
          <w:szCs w:val="26"/>
        </w:rPr>
      </w:pPr>
      <w:r w:rsidRPr="00CC2E66">
        <w:rPr>
          <w:rFonts w:ascii="Times New Roman" w:hAnsi="Times New Roman"/>
          <w:sz w:val="26"/>
          <w:szCs w:val="26"/>
        </w:rPr>
        <w:t>Tiêu chuẩn hóa và tương thích: HTML là một tiêu chuẩn đánh dấu được chấp nhận rộng rãi, có nghĩa là các trình duyệt web chính thống đều hỗ trợ và hiểu được nó. Điều này đảm bảo rằng các trang web được xây dựng bằng HTML sẽ hoạt động một cách đồng nhất trên mọi loại trình duyệt và thiết bị.</w:t>
      </w:r>
    </w:p>
    <w:p w14:paraId="6DF1D7F4" w14:textId="77777777" w:rsidR="004876C0" w:rsidRPr="00CC2E66" w:rsidRDefault="004876C0" w:rsidP="000D1D0F">
      <w:pPr>
        <w:pStyle w:val="ListParagraph"/>
        <w:numPr>
          <w:ilvl w:val="0"/>
          <w:numId w:val="16"/>
        </w:numPr>
        <w:spacing w:before="120" w:line="360" w:lineRule="auto"/>
        <w:ind w:left="851" w:hanging="284"/>
        <w:jc w:val="both"/>
        <w:rPr>
          <w:rFonts w:ascii="Times New Roman" w:hAnsi="Times New Roman"/>
          <w:sz w:val="26"/>
          <w:szCs w:val="26"/>
        </w:rPr>
      </w:pPr>
      <w:r w:rsidRPr="00CC2E66">
        <w:rPr>
          <w:rFonts w:ascii="Times New Roman" w:hAnsi="Times New Roman"/>
          <w:sz w:val="26"/>
          <w:szCs w:val="26"/>
        </w:rPr>
        <w:t>Dễ học và sử dụng: HTML là ngôn ngữ đánh dấu cơ bản và dễ học, vì vậy người mới bắt đầu trong lập trình web cũng có thể nhanh chóng tiếp cận và sử dụng nó để xây dựng các trang web đơn giản.</w:t>
      </w:r>
    </w:p>
    <w:p w14:paraId="71F69476" w14:textId="5B8D600B" w:rsidR="004876C0" w:rsidRPr="00CC2E66" w:rsidRDefault="004876C0" w:rsidP="000D1D0F">
      <w:pPr>
        <w:pStyle w:val="ListParagraph"/>
        <w:numPr>
          <w:ilvl w:val="0"/>
          <w:numId w:val="16"/>
        </w:numPr>
        <w:spacing w:before="120" w:line="360" w:lineRule="auto"/>
        <w:ind w:left="851" w:hanging="284"/>
        <w:jc w:val="both"/>
        <w:rPr>
          <w:rFonts w:ascii="Times New Roman" w:hAnsi="Times New Roman"/>
          <w:sz w:val="26"/>
          <w:szCs w:val="26"/>
        </w:rPr>
      </w:pPr>
      <w:r w:rsidRPr="00CC2E66">
        <w:rPr>
          <w:rFonts w:ascii="Times New Roman" w:hAnsi="Times New Roman"/>
          <w:sz w:val="26"/>
          <w:szCs w:val="26"/>
        </w:rPr>
        <w:t>Phát triển tiếp cận và mở rộng: HTML không chỉ dừng lại ở mức độ cơ bản, mà còn cung cấp nhiều phần tử và thuộc tính phức tạp để xây dựng các trang web phức tạp và đa dạng. Điều này cho phép nhà phát triển mở rộng và phát triển trang web của họ theo nhu cầu và yêu cầu cụ thể của dự án.</w:t>
      </w:r>
      <w:r w:rsidR="00956AE4">
        <w:rPr>
          <w:rFonts w:ascii="Times New Roman" w:hAnsi="Times New Roman"/>
          <w:sz w:val="26"/>
          <w:szCs w:val="26"/>
          <w:vertAlign w:val="superscript"/>
          <w:lang w:val="vi-VN"/>
        </w:rPr>
        <w:t>[4]</w:t>
      </w:r>
      <w:r w:rsidR="00852FE0">
        <w:rPr>
          <w:rFonts w:ascii="Times New Roman" w:hAnsi="Times New Roman"/>
          <w:sz w:val="26"/>
          <w:szCs w:val="26"/>
          <w:lang w:val="vi-VN"/>
        </w:rPr>
        <w:t xml:space="preserve"> </w:t>
      </w:r>
      <w:sdt>
        <w:sdtPr>
          <w:rPr>
            <w:rFonts w:ascii="Times New Roman" w:hAnsi="Times New Roman"/>
            <w:sz w:val="26"/>
            <w:szCs w:val="26"/>
            <w:lang w:val="vi-VN"/>
          </w:rPr>
          <w:id w:val="369583802"/>
          <w:citation/>
        </w:sdtPr>
        <w:sdtContent>
          <w:r w:rsidR="00852FE0">
            <w:rPr>
              <w:rFonts w:ascii="Times New Roman" w:hAnsi="Times New Roman"/>
              <w:sz w:val="26"/>
              <w:szCs w:val="26"/>
              <w:lang w:val="vi-VN"/>
            </w:rPr>
            <w:fldChar w:fldCharType="begin"/>
          </w:r>
          <w:r w:rsidR="00852FE0">
            <w:rPr>
              <w:rFonts w:ascii="Times New Roman" w:hAnsi="Times New Roman"/>
              <w:sz w:val="26"/>
              <w:szCs w:val="26"/>
              <w:lang w:val="vi-VN"/>
            </w:rPr>
            <w:instrText xml:space="preserve"> CITATION Tec23 \l 1066 </w:instrText>
          </w:r>
          <w:r w:rsidR="00852FE0">
            <w:rPr>
              <w:rFonts w:ascii="Times New Roman" w:hAnsi="Times New Roman"/>
              <w:sz w:val="26"/>
              <w:szCs w:val="26"/>
              <w:lang w:val="vi-VN"/>
            </w:rPr>
            <w:fldChar w:fldCharType="separate"/>
          </w:r>
          <w:r w:rsidR="00852FE0" w:rsidRPr="00852FE0">
            <w:rPr>
              <w:rFonts w:ascii="Times New Roman" w:hAnsi="Times New Roman"/>
              <w:noProof/>
              <w:sz w:val="26"/>
              <w:szCs w:val="26"/>
              <w:lang w:val="vi-VN"/>
            </w:rPr>
            <w:t>(Techie, 2023)</w:t>
          </w:r>
          <w:r w:rsidR="00852FE0">
            <w:rPr>
              <w:rFonts w:ascii="Times New Roman" w:hAnsi="Times New Roman"/>
              <w:sz w:val="26"/>
              <w:szCs w:val="26"/>
              <w:lang w:val="vi-VN"/>
            </w:rPr>
            <w:fldChar w:fldCharType="end"/>
          </w:r>
        </w:sdtContent>
      </w:sdt>
    </w:p>
    <w:p w14:paraId="6B9FC20E" w14:textId="5C87210F" w:rsidR="004876C0" w:rsidRPr="00CC2E66" w:rsidRDefault="00B56FD2" w:rsidP="000D1D0F">
      <w:pPr>
        <w:pStyle w:val="Heading4"/>
        <w:spacing w:before="120" w:after="0" w:line="360" w:lineRule="auto"/>
        <w:ind w:firstLine="567"/>
        <w:rPr>
          <w:rFonts w:ascii="Times New Roman" w:hAnsi="Times New Roman" w:cs="Times New Roman"/>
          <w:b/>
          <w:bCs/>
          <w:i w:val="0"/>
          <w:iCs w:val="0"/>
          <w:color w:val="auto"/>
          <w:sz w:val="26"/>
          <w:szCs w:val="26"/>
          <w:lang w:val="vi-VN"/>
        </w:rPr>
      </w:pPr>
      <w:bookmarkStart w:id="35" w:name="_Toc165193817"/>
      <w:r w:rsidRPr="00CC2E66">
        <w:rPr>
          <w:rFonts w:ascii="Times New Roman" w:hAnsi="Times New Roman" w:cs="Times New Roman"/>
          <w:b/>
          <w:bCs/>
          <w:i w:val="0"/>
          <w:iCs w:val="0"/>
          <w:color w:val="auto"/>
          <w:sz w:val="26"/>
          <w:szCs w:val="26"/>
          <w:lang w:val="vi-VN"/>
        </w:rPr>
        <w:t>2.1.2.2 CSS</w:t>
      </w:r>
      <w:bookmarkEnd w:id="35"/>
    </w:p>
    <w:p w14:paraId="1F992046" w14:textId="77777777" w:rsidR="00713449" w:rsidRPr="00CC2E66" w:rsidRDefault="00713449" w:rsidP="000D1D0F">
      <w:pPr>
        <w:spacing w:before="120" w:after="0" w:line="360" w:lineRule="auto"/>
        <w:ind w:firstLine="567"/>
        <w:jc w:val="both"/>
        <w:rPr>
          <w:sz w:val="26"/>
          <w:szCs w:val="26"/>
          <w:lang w:val="vi-VN"/>
        </w:rPr>
      </w:pPr>
      <w:r w:rsidRPr="00CC2E66">
        <w:rPr>
          <w:sz w:val="26"/>
          <w:szCs w:val="26"/>
          <w:lang w:val="vi-VN"/>
        </w:rPr>
        <w:t>CSS (Cascading Style Sheets): là ngôn ngữ được sử dụng để kiểm soát giao diện người dùng của trang web. Với CSS, nhà phát triển có thể tạo ra các kiểu dáng khác nhau cho các phần tử HTML, bao gồm màu sắc, font chữ, khoảng cách, bố cục và hiệu ứng. CSS cho phép tách rời nội dung của trang web và kiểu dáng của nó, giúp tạo ra giao diện thẩm mỹ và dễ đọc. Sự linh hoạt và mạnh mẽ của CSS giúp nhà phát triển thực hiện các ý tưởng thiết kế độc đáo và phức tạp.</w:t>
      </w:r>
    </w:p>
    <w:p w14:paraId="667BF6A3" w14:textId="77777777" w:rsidR="00396463" w:rsidRPr="00CC2E66" w:rsidRDefault="00396463" w:rsidP="000D1D0F">
      <w:pPr>
        <w:pStyle w:val="ListParagraph"/>
        <w:numPr>
          <w:ilvl w:val="0"/>
          <w:numId w:val="17"/>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 xml:space="preserve">Tạo ra giao diện thẩm mỹ và dễ đọc: CSS cho phép nhà phát triển tạo ra các kiểu dáng khác nhau cho các phần tử HTML như màu sắc, font chữ, khoảng </w:t>
      </w:r>
      <w:r w:rsidRPr="00CC2E66">
        <w:rPr>
          <w:rFonts w:ascii="Times New Roman" w:hAnsi="Times New Roman"/>
          <w:spacing w:val="3"/>
          <w:sz w:val="26"/>
          <w:szCs w:val="26"/>
        </w:rPr>
        <w:lastRenderedPageBreak/>
        <w:t>cách, bố cục và hiệu ứng. Điều này giúp tạo ra các trang web có giao diện thẩm mỹ và dễ đọc, tăng tính tương tác và trải nghiệm người dùng.</w:t>
      </w:r>
    </w:p>
    <w:p w14:paraId="3CB1BB4F" w14:textId="77777777" w:rsidR="00396463" w:rsidRPr="00CC2E66" w:rsidRDefault="00396463" w:rsidP="000D1D0F">
      <w:pPr>
        <w:pStyle w:val="ListParagraph"/>
        <w:numPr>
          <w:ilvl w:val="0"/>
          <w:numId w:val="17"/>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Tách rời nội dung và kiểu dáng: Một trong những lợi ích lớn nhất của CSS là khả năng tách rời nội dung của trang web và kiểu dáng của nó. Điều này cho phép nhà phát triển dễ dàng chỉnh sửa và cập nhật kiểu dáng mà không cần phải thay đổi nội dung HTML, giúp tiết kiệm thời gian và năng lượng.</w:t>
      </w:r>
    </w:p>
    <w:p w14:paraId="096B955A" w14:textId="77777777" w:rsidR="00396463" w:rsidRPr="00CC2E66" w:rsidRDefault="00396463" w:rsidP="000D1D0F">
      <w:pPr>
        <w:pStyle w:val="ListParagraph"/>
        <w:numPr>
          <w:ilvl w:val="0"/>
          <w:numId w:val="17"/>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Linh hoạt và mạnh mẽ: CSS cung cấp một loạt các thuộc tính và giá trị cho phép nhà phát triển thực hiện các ý tưởng thiết kế độc đáo và phức tạp. Từ việc tạo ra hiệu ứng động đến việc tạo ra giao diện đáp ứng trên nhiều thiết bị, CSS mang lại sự linh hoạt và mạnh mẽ cho quá trình phát triển trang web.</w:t>
      </w:r>
    </w:p>
    <w:p w14:paraId="7F4D5464" w14:textId="77777777" w:rsidR="00396463" w:rsidRPr="00CC2E66" w:rsidRDefault="00396463" w:rsidP="000D1D0F">
      <w:pPr>
        <w:pStyle w:val="ListParagraph"/>
        <w:numPr>
          <w:ilvl w:val="0"/>
          <w:numId w:val="17"/>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Tiết kiệm băng thông và tăng tốc độ tải trang: Bằng cách tách rời kiểu dáng từ nội dung, CSS giúp giảm kích thước của các tệp CSS, giảm tải trọng cho máy chủ và tiết kiệm băng thông. Điều này dẫn đến tăng tốc độ tải trang và cải thiện trải nghiệm người dùng.</w:t>
      </w:r>
    </w:p>
    <w:p w14:paraId="54AB7118" w14:textId="20DE8480" w:rsidR="00396463" w:rsidRPr="00CC2E66" w:rsidRDefault="00396463" w:rsidP="000D1D0F">
      <w:pPr>
        <w:pStyle w:val="ListParagraph"/>
        <w:numPr>
          <w:ilvl w:val="0"/>
          <w:numId w:val="17"/>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Tiêu chuẩn và tương thích: CSS là một tiêu chuẩn đánh dấu được chấp nhận rộng rãi, có nghĩa là các trình duyệt web chính thống đều hỗ trợ và hiểu được nó. Điều này đảm bảo rằng các trang web được xây dựng bằng CSS sẽ hiển thị đồng nhất trên mọi loại trình duyệt và thiết bị.</w:t>
      </w:r>
      <w:r w:rsidR="003B10AA">
        <w:rPr>
          <w:rFonts w:ascii="Times New Roman" w:hAnsi="Times New Roman"/>
          <w:spacing w:val="3"/>
          <w:sz w:val="26"/>
          <w:szCs w:val="26"/>
          <w:vertAlign w:val="superscript"/>
          <w:lang w:val="vi-VN"/>
        </w:rPr>
        <w:t>[4]</w:t>
      </w:r>
      <w:sdt>
        <w:sdtPr>
          <w:rPr>
            <w:rFonts w:ascii="Times New Roman" w:hAnsi="Times New Roman"/>
            <w:spacing w:val="3"/>
            <w:sz w:val="26"/>
            <w:szCs w:val="26"/>
          </w:rPr>
          <w:id w:val="-923647241"/>
          <w:citation/>
        </w:sdtPr>
        <w:sdtContent>
          <w:r w:rsidR="00852FE0">
            <w:rPr>
              <w:rFonts w:ascii="Times New Roman" w:hAnsi="Times New Roman"/>
              <w:spacing w:val="3"/>
              <w:sz w:val="26"/>
              <w:szCs w:val="26"/>
            </w:rPr>
            <w:fldChar w:fldCharType="begin"/>
          </w:r>
          <w:r w:rsidR="00852FE0">
            <w:rPr>
              <w:rFonts w:ascii="Times New Roman" w:hAnsi="Times New Roman"/>
              <w:spacing w:val="3"/>
              <w:sz w:val="26"/>
              <w:szCs w:val="26"/>
              <w:lang w:val="vi-VN"/>
            </w:rPr>
            <w:instrText xml:space="preserve"> CITATION Tec23 \l 1066 </w:instrText>
          </w:r>
          <w:r w:rsidR="00852FE0">
            <w:rPr>
              <w:rFonts w:ascii="Times New Roman" w:hAnsi="Times New Roman"/>
              <w:spacing w:val="3"/>
              <w:sz w:val="26"/>
              <w:szCs w:val="26"/>
            </w:rPr>
            <w:fldChar w:fldCharType="separate"/>
          </w:r>
          <w:r w:rsidR="00852FE0">
            <w:rPr>
              <w:rFonts w:ascii="Times New Roman" w:hAnsi="Times New Roman"/>
              <w:noProof/>
              <w:spacing w:val="3"/>
              <w:sz w:val="26"/>
              <w:szCs w:val="26"/>
              <w:lang w:val="vi-VN"/>
            </w:rPr>
            <w:t xml:space="preserve"> </w:t>
          </w:r>
          <w:r w:rsidR="00852FE0" w:rsidRPr="00852FE0">
            <w:rPr>
              <w:rFonts w:ascii="Times New Roman" w:hAnsi="Times New Roman"/>
              <w:noProof/>
              <w:spacing w:val="3"/>
              <w:sz w:val="26"/>
              <w:szCs w:val="26"/>
              <w:lang w:val="vi-VN"/>
            </w:rPr>
            <w:t>(Techie, 2023)</w:t>
          </w:r>
          <w:r w:rsidR="00852FE0">
            <w:rPr>
              <w:rFonts w:ascii="Times New Roman" w:hAnsi="Times New Roman"/>
              <w:spacing w:val="3"/>
              <w:sz w:val="26"/>
              <w:szCs w:val="26"/>
            </w:rPr>
            <w:fldChar w:fldCharType="end"/>
          </w:r>
        </w:sdtContent>
      </w:sdt>
    </w:p>
    <w:p w14:paraId="66D69A38" w14:textId="303D2535" w:rsidR="00B56FD2" w:rsidRPr="00CC2E66" w:rsidRDefault="00B56FD2" w:rsidP="000D1D0F">
      <w:pPr>
        <w:pStyle w:val="Heading4"/>
        <w:spacing w:before="120" w:after="0" w:line="360" w:lineRule="auto"/>
        <w:ind w:firstLine="567"/>
        <w:rPr>
          <w:rFonts w:ascii="Times New Roman" w:hAnsi="Times New Roman" w:cs="Times New Roman"/>
          <w:b/>
          <w:bCs/>
          <w:i w:val="0"/>
          <w:iCs w:val="0"/>
          <w:color w:val="auto"/>
          <w:sz w:val="26"/>
          <w:szCs w:val="26"/>
          <w:lang w:val="vi-VN"/>
        </w:rPr>
      </w:pPr>
      <w:bookmarkStart w:id="36" w:name="_Toc165193818"/>
      <w:r w:rsidRPr="00CC2E66">
        <w:rPr>
          <w:rFonts w:ascii="Times New Roman" w:hAnsi="Times New Roman" w:cs="Times New Roman"/>
          <w:b/>
          <w:bCs/>
          <w:i w:val="0"/>
          <w:iCs w:val="0"/>
          <w:color w:val="auto"/>
          <w:sz w:val="26"/>
          <w:szCs w:val="26"/>
          <w:lang w:val="vi-VN"/>
        </w:rPr>
        <w:t xml:space="preserve">2.1.2.3 </w:t>
      </w:r>
      <w:r w:rsidR="0048282C" w:rsidRPr="00CC2E66">
        <w:rPr>
          <w:rFonts w:ascii="Times New Roman" w:hAnsi="Times New Roman" w:cs="Times New Roman"/>
          <w:b/>
          <w:bCs/>
          <w:i w:val="0"/>
          <w:iCs w:val="0"/>
          <w:color w:val="auto"/>
          <w:sz w:val="26"/>
          <w:szCs w:val="26"/>
          <w:lang w:val="vi-VN"/>
        </w:rPr>
        <w:t>JavaScrip</w:t>
      </w:r>
      <w:bookmarkEnd w:id="36"/>
    </w:p>
    <w:p w14:paraId="5077DAF2" w14:textId="77777777" w:rsidR="00713449" w:rsidRPr="00CC2E66" w:rsidRDefault="00713449" w:rsidP="000D1D0F">
      <w:pPr>
        <w:spacing w:before="120" w:after="0" w:line="360" w:lineRule="auto"/>
        <w:ind w:firstLine="567"/>
        <w:jc w:val="both"/>
        <w:rPr>
          <w:sz w:val="26"/>
          <w:szCs w:val="26"/>
          <w:lang w:val="vi-VN"/>
        </w:rPr>
      </w:pPr>
      <w:r w:rsidRPr="00CC2E66">
        <w:rPr>
          <w:sz w:val="26"/>
          <w:szCs w:val="26"/>
          <w:lang w:val="vi-VN"/>
        </w:rPr>
        <w:t>JavaScript: là ngôn ngữ lập trình phía client được sử dụng để tạo ra tính tương tác động trên trang web. Với JavaScript, nhà phát triển có thể thêm các chức năng như phản hồi người dùng, kiểm tra và xử lý dữ liệu đầu vào, tương tác với API, và thay đổi nội dung trang mà không cần tải lại. JavaScript là một trong những công nghệ phổ biến nhất được sử dụng để phát triển ứng dụng web, cho phép nhà phát triển tạo ra trải nghiệm web động và tương tác.</w:t>
      </w:r>
    </w:p>
    <w:p w14:paraId="2841E454" w14:textId="77777777" w:rsidR="00971898" w:rsidRPr="00CC2E66" w:rsidRDefault="00971898" w:rsidP="000D1D0F">
      <w:pPr>
        <w:pStyle w:val="ListParagraph"/>
        <w:numPr>
          <w:ilvl w:val="0"/>
          <w:numId w:val="18"/>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Thêm tính tương tác động: JavaScript cho phép nhà phát triển thêm các chức năng như phản hồi người dùng, kiểm tra và xử lý dữ liệu đầu vào, và thay đổi nội dung trang mà không cần phải tải lại toàn bộ trang. Điều này tạo ra trải nghiệm tương tác động và linh hoạt cho người dùng, giúp tăng sự hấp dẫn của trang web.</w:t>
      </w:r>
    </w:p>
    <w:p w14:paraId="02E13154" w14:textId="77777777" w:rsidR="00971898" w:rsidRPr="00CC2E66" w:rsidRDefault="00971898" w:rsidP="000D1D0F">
      <w:pPr>
        <w:pStyle w:val="ListParagraph"/>
        <w:numPr>
          <w:ilvl w:val="0"/>
          <w:numId w:val="18"/>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lastRenderedPageBreak/>
        <w:t>Tương tác với API: JavaScript cho phép tương tác với các API (Application Programming Interface), giúp trang web có thể truy cập và sử dụng dữ liệu từ các nguồn bên ngoài như các dịch vụ web hoặc cơ sở dữ liệu. Điều này mở ra rất nhiều cơ hội để phát triển các ứng dụng web phức tạp và đa dạng.</w:t>
      </w:r>
    </w:p>
    <w:p w14:paraId="142E0995" w14:textId="77777777" w:rsidR="00971898" w:rsidRPr="00CC2E66" w:rsidRDefault="00971898" w:rsidP="000D1D0F">
      <w:pPr>
        <w:pStyle w:val="ListParagraph"/>
        <w:numPr>
          <w:ilvl w:val="0"/>
          <w:numId w:val="18"/>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Thiết kế giao diện động: JavaScript được sử dụng để tạo ra các hiệu ứng động như animation, scroll effects, và transitions, giúp tạo ra giao diện trang web sống động và thú vị. Các hiệu ứng này không chỉ làm cho trang web trở nên hấp dẫn hơn mà còn cải thiện trải nghiệm người dùng.</w:t>
      </w:r>
    </w:p>
    <w:p w14:paraId="45325719" w14:textId="77777777" w:rsidR="00971898" w:rsidRPr="00CC2E66" w:rsidRDefault="00971898" w:rsidP="000D1D0F">
      <w:pPr>
        <w:pStyle w:val="ListParagraph"/>
        <w:numPr>
          <w:ilvl w:val="0"/>
          <w:numId w:val="18"/>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Xử lý sự kiện và validation: JavaScript được sử dụng để xử lý sự kiện như click, hover, và submit trên trang web. Nó cũng được sử dụng để kiểm tra và xác thực dữ liệu đầu vào từ người dùng, đảm bảo rằng thông tin được nhập vào là hợp lệ trước khi được gửi đi.</w:t>
      </w:r>
    </w:p>
    <w:p w14:paraId="37442CE1" w14:textId="17C58B51" w:rsidR="00971898" w:rsidRPr="00CC2E66" w:rsidRDefault="00971898" w:rsidP="000D1D0F">
      <w:pPr>
        <w:pStyle w:val="ListParagraph"/>
        <w:numPr>
          <w:ilvl w:val="0"/>
          <w:numId w:val="18"/>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Phát triển ứng dụng web: JavaScript là một trong những công nghệ phổ biến nhất được sử dụng để phát triển các ứng dụng web, từ các ứng dụng đơn giản đến các ứng dụng phức tạp. Sự linh hoạt và tính mạnh mẽ của JavaScript cho phép nhà phát triển tạo ra các ứng dụng web đa dạng và chuyên nghiệp.</w:t>
      </w:r>
      <w:r w:rsidR="003B10AA">
        <w:rPr>
          <w:rFonts w:ascii="Times New Roman" w:hAnsi="Times New Roman"/>
          <w:spacing w:val="3"/>
          <w:sz w:val="26"/>
          <w:szCs w:val="26"/>
          <w:vertAlign w:val="superscript"/>
          <w:lang w:val="vi-VN"/>
        </w:rPr>
        <w:t>[4]</w:t>
      </w:r>
      <w:sdt>
        <w:sdtPr>
          <w:rPr>
            <w:rFonts w:ascii="Times New Roman" w:hAnsi="Times New Roman"/>
            <w:spacing w:val="3"/>
            <w:sz w:val="26"/>
            <w:szCs w:val="26"/>
          </w:rPr>
          <w:id w:val="504939802"/>
          <w:citation/>
        </w:sdtPr>
        <w:sdtContent>
          <w:r w:rsidR="00852FE0">
            <w:rPr>
              <w:rFonts w:ascii="Times New Roman" w:hAnsi="Times New Roman"/>
              <w:spacing w:val="3"/>
              <w:sz w:val="26"/>
              <w:szCs w:val="26"/>
            </w:rPr>
            <w:fldChar w:fldCharType="begin"/>
          </w:r>
          <w:r w:rsidR="00852FE0">
            <w:rPr>
              <w:rFonts w:ascii="Times New Roman" w:hAnsi="Times New Roman"/>
              <w:spacing w:val="3"/>
              <w:sz w:val="26"/>
              <w:szCs w:val="26"/>
              <w:lang w:val="vi-VN"/>
            </w:rPr>
            <w:instrText xml:space="preserve"> CITATION Tec23 \l 1066 </w:instrText>
          </w:r>
          <w:r w:rsidR="00852FE0">
            <w:rPr>
              <w:rFonts w:ascii="Times New Roman" w:hAnsi="Times New Roman"/>
              <w:spacing w:val="3"/>
              <w:sz w:val="26"/>
              <w:szCs w:val="26"/>
            </w:rPr>
            <w:fldChar w:fldCharType="separate"/>
          </w:r>
          <w:r w:rsidR="00852FE0">
            <w:rPr>
              <w:rFonts w:ascii="Times New Roman" w:hAnsi="Times New Roman"/>
              <w:noProof/>
              <w:spacing w:val="3"/>
              <w:sz w:val="26"/>
              <w:szCs w:val="26"/>
              <w:lang w:val="vi-VN"/>
            </w:rPr>
            <w:t xml:space="preserve"> </w:t>
          </w:r>
          <w:r w:rsidR="00852FE0" w:rsidRPr="00852FE0">
            <w:rPr>
              <w:rFonts w:ascii="Times New Roman" w:hAnsi="Times New Roman"/>
              <w:noProof/>
              <w:spacing w:val="3"/>
              <w:sz w:val="26"/>
              <w:szCs w:val="26"/>
              <w:lang w:val="vi-VN"/>
            </w:rPr>
            <w:t>(Techie, 2023)</w:t>
          </w:r>
          <w:r w:rsidR="00852FE0">
            <w:rPr>
              <w:rFonts w:ascii="Times New Roman" w:hAnsi="Times New Roman"/>
              <w:spacing w:val="3"/>
              <w:sz w:val="26"/>
              <w:szCs w:val="26"/>
            </w:rPr>
            <w:fldChar w:fldCharType="end"/>
          </w:r>
        </w:sdtContent>
      </w:sdt>
    </w:p>
    <w:p w14:paraId="0EF32384" w14:textId="77777777" w:rsidR="00971898" w:rsidRPr="00CC2E66" w:rsidRDefault="00971898" w:rsidP="000D1D0F">
      <w:pPr>
        <w:spacing w:before="120" w:after="0" w:line="360" w:lineRule="auto"/>
        <w:ind w:firstLine="567"/>
        <w:jc w:val="both"/>
        <w:rPr>
          <w:sz w:val="26"/>
          <w:szCs w:val="26"/>
          <w:lang w:val="vi-VN"/>
        </w:rPr>
      </w:pPr>
    </w:p>
    <w:p w14:paraId="55232AF5" w14:textId="310E63F4" w:rsidR="004675F2" w:rsidRPr="00CC2E66" w:rsidRDefault="004675F2" w:rsidP="000D1D0F">
      <w:pPr>
        <w:pStyle w:val="Heading2"/>
        <w:spacing w:before="120" w:after="0" w:line="360" w:lineRule="auto"/>
        <w:ind w:firstLine="0"/>
        <w:rPr>
          <w:bCs/>
          <w:szCs w:val="26"/>
          <w:lang w:val="vi-VN"/>
        </w:rPr>
      </w:pPr>
      <w:bookmarkStart w:id="37" w:name="_Toc165193819"/>
      <w:r w:rsidRPr="00CC2E66">
        <w:rPr>
          <w:bCs/>
          <w:szCs w:val="26"/>
          <w:lang w:val="vi-VN"/>
        </w:rPr>
        <w:lastRenderedPageBreak/>
        <w:t xml:space="preserve">2.2 </w:t>
      </w:r>
      <w:r w:rsidR="00BB0CA3" w:rsidRPr="00CC2E66">
        <w:rPr>
          <w:bCs/>
          <w:szCs w:val="26"/>
          <w:lang w:val="vi-VN"/>
        </w:rPr>
        <w:t>LÊN Ý TƯỞNG THỰC HIỆN</w:t>
      </w:r>
      <w:bookmarkEnd w:id="37"/>
    </w:p>
    <w:p w14:paraId="3E43BD1B" w14:textId="6A5EA06A" w:rsidR="002A7E7D" w:rsidRPr="00CC2E66" w:rsidRDefault="002A7E7D" w:rsidP="000D1D0F">
      <w:pPr>
        <w:pStyle w:val="Heading3"/>
        <w:spacing w:before="120" w:after="0" w:line="360" w:lineRule="auto"/>
        <w:ind w:firstLine="567"/>
        <w:rPr>
          <w:lang w:val="vi-VN"/>
        </w:rPr>
      </w:pPr>
      <w:bookmarkStart w:id="38" w:name="_Toc165193820"/>
      <w:r w:rsidRPr="00CC2E66">
        <w:t>2.</w:t>
      </w:r>
      <w:r w:rsidR="00183BF9" w:rsidRPr="00CC2E66">
        <w:t>2</w:t>
      </w:r>
      <w:r w:rsidR="00183BF9" w:rsidRPr="00CC2E66">
        <w:rPr>
          <w:lang w:val="vi-VN"/>
        </w:rPr>
        <w:t>.1</w:t>
      </w:r>
      <w:r w:rsidRPr="00CC2E66">
        <w:t xml:space="preserve"> </w:t>
      </w:r>
      <w:r w:rsidR="00183BF9" w:rsidRPr="00CC2E66">
        <w:t>Layout</w:t>
      </w:r>
      <w:bookmarkEnd w:id="38"/>
    </w:p>
    <w:p w14:paraId="47BA9AC9" w14:textId="2B5C26A2" w:rsidR="002A7E7D" w:rsidRPr="00CC2E66" w:rsidRDefault="002A7E7D" w:rsidP="000D1D0F">
      <w:pPr>
        <w:pStyle w:val="Heading4"/>
        <w:spacing w:before="120" w:after="0" w:line="360" w:lineRule="auto"/>
        <w:ind w:firstLine="567"/>
        <w:jc w:val="both"/>
        <w:rPr>
          <w:rFonts w:ascii="Times New Roman" w:hAnsi="Times New Roman" w:cs="Times New Roman"/>
          <w:b/>
          <w:bCs/>
          <w:i w:val="0"/>
          <w:iCs w:val="0"/>
          <w:color w:val="auto"/>
          <w:sz w:val="26"/>
          <w:szCs w:val="26"/>
        </w:rPr>
      </w:pPr>
      <w:bookmarkStart w:id="39" w:name="_Toc165193821"/>
      <w:r w:rsidRPr="00CC2E66">
        <w:rPr>
          <w:rFonts w:ascii="Times New Roman" w:hAnsi="Times New Roman" w:cs="Times New Roman"/>
          <w:b/>
          <w:bCs/>
          <w:i w:val="0"/>
          <w:iCs w:val="0"/>
          <w:color w:val="auto"/>
          <w:sz w:val="26"/>
          <w:szCs w:val="26"/>
        </w:rPr>
        <w:t>2.</w:t>
      </w:r>
      <w:r w:rsidR="00183BF9" w:rsidRPr="00CC2E66">
        <w:rPr>
          <w:rFonts w:ascii="Times New Roman" w:hAnsi="Times New Roman" w:cs="Times New Roman"/>
          <w:b/>
          <w:bCs/>
          <w:i w:val="0"/>
          <w:iCs w:val="0"/>
          <w:color w:val="auto"/>
          <w:sz w:val="26"/>
          <w:szCs w:val="26"/>
        </w:rPr>
        <w:t>2</w:t>
      </w:r>
      <w:r w:rsidRPr="00CC2E66">
        <w:rPr>
          <w:rFonts w:ascii="Times New Roman" w:hAnsi="Times New Roman" w:cs="Times New Roman"/>
          <w:b/>
          <w:bCs/>
          <w:i w:val="0"/>
          <w:iCs w:val="0"/>
          <w:color w:val="auto"/>
          <w:sz w:val="26"/>
          <w:szCs w:val="26"/>
        </w:rPr>
        <w:t>.</w:t>
      </w:r>
      <w:r w:rsidR="00D2426B" w:rsidRPr="00CC2E66">
        <w:rPr>
          <w:rFonts w:ascii="Times New Roman" w:hAnsi="Times New Roman" w:cs="Times New Roman"/>
          <w:b/>
          <w:bCs/>
          <w:i w:val="0"/>
          <w:iCs w:val="0"/>
          <w:color w:val="auto"/>
          <w:sz w:val="26"/>
          <w:szCs w:val="26"/>
        </w:rPr>
        <w:t>1</w:t>
      </w:r>
      <w:r w:rsidR="00D2426B" w:rsidRPr="00CC2E66">
        <w:rPr>
          <w:rFonts w:ascii="Times New Roman" w:hAnsi="Times New Roman" w:cs="Times New Roman"/>
          <w:b/>
          <w:bCs/>
          <w:i w:val="0"/>
          <w:iCs w:val="0"/>
          <w:color w:val="auto"/>
          <w:sz w:val="26"/>
          <w:szCs w:val="26"/>
          <w:lang w:val="vi-VN"/>
        </w:rPr>
        <w:t>.1</w:t>
      </w:r>
      <w:r w:rsidRPr="00CC2E66">
        <w:rPr>
          <w:rFonts w:ascii="Times New Roman" w:hAnsi="Times New Roman" w:cs="Times New Roman"/>
          <w:b/>
          <w:bCs/>
          <w:i w:val="0"/>
          <w:iCs w:val="0"/>
          <w:color w:val="auto"/>
          <w:sz w:val="26"/>
          <w:szCs w:val="26"/>
        </w:rPr>
        <w:t xml:space="preserve"> Trang </w:t>
      </w:r>
      <w:r w:rsidR="00C24CFA" w:rsidRPr="00CC2E66">
        <w:rPr>
          <w:rFonts w:ascii="Times New Roman" w:hAnsi="Times New Roman" w:cs="Times New Roman"/>
          <w:b/>
          <w:bCs/>
          <w:i w:val="0"/>
          <w:iCs w:val="0"/>
          <w:color w:val="auto"/>
          <w:sz w:val="26"/>
          <w:szCs w:val="26"/>
        </w:rPr>
        <w:t>Trang</w:t>
      </w:r>
      <w:r w:rsidR="00C24CFA" w:rsidRPr="00CC2E66">
        <w:rPr>
          <w:rFonts w:ascii="Times New Roman" w:hAnsi="Times New Roman" w:cs="Times New Roman"/>
          <w:b/>
          <w:bCs/>
          <w:i w:val="0"/>
          <w:iCs w:val="0"/>
          <w:color w:val="auto"/>
          <w:sz w:val="26"/>
          <w:szCs w:val="26"/>
          <w:lang w:val="vi-VN"/>
        </w:rPr>
        <w:t xml:space="preserve"> </w:t>
      </w:r>
      <w:r w:rsidRPr="00CC2E66">
        <w:rPr>
          <w:rFonts w:ascii="Times New Roman" w:hAnsi="Times New Roman" w:cs="Times New Roman"/>
          <w:b/>
          <w:bCs/>
          <w:i w:val="0"/>
          <w:iCs w:val="0"/>
          <w:color w:val="auto"/>
          <w:sz w:val="26"/>
          <w:szCs w:val="26"/>
        </w:rPr>
        <w:t>chủ</w:t>
      </w:r>
      <w:bookmarkEnd w:id="39"/>
    </w:p>
    <w:p w14:paraId="5CD0F306" w14:textId="7182B957" w:rsidR="002A7E7D" w:rsidRPr="00CC2E66" w:rsidRDefault="00E04741" w:rsidP="000D1D0F">
      <w:pPr>
        <w:spacing w:before="120" w:after="0" w:line="360" w:lineRule="auto"/>
        <w:rPr>
          <w:rFonts w:eastAsia="Times New Roman" w:cs="Times New Roman"/>
          <w:b/>
          <w:bCs/>
          <w:iCs/>
          <w:sz w:val="26"/>
          <w:szCs w:val="26"/>
          <w:lang w:val="vi-VN"/>
        </w:rPr>
      </w:pPr>
      <w:r w:rsidRPr="00CC2E66">
        <w:rPr>
          <w:rFonts w:eastAsia="Times New Roman" w:cs="Times New Roman"/>
          <w:b/>
          <w:bCs/>
          <w:iCs/>
          <w:noProof/>
          <w:sz w:val="26"/>
          <w:szCs w:val="26"/>
          <w:lang w:val="vi-VN"/>
        </w:rPr>
        <w:drawing>
          <wp:inline distT="0" distB="0" distL="0" distR="0" wp14:anchorId="3F0D29FA" wp14:editId="1E054E06">
            <wp:extent cx="5760720" cy="3238500"/>
            <wp:effectExtent l="0" t="0" r="0" b="0"/>
            <wp:docPr id="20151889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88927" name="Picture 1" descr="A screenshot of a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261FCC58" w14:textId="49BAF91D" w:rsidR="00C24CFA" w:rsidRPr="00CC2E66" w:rsidRDefault="00C24CFA" w:rsidP="000D1D0F">
      <w:pPr>
        <w:pStyle w:val="Heading5"/>
        <w:spacing w:before="120" w:after="0" w:line="360" w:lineRule="auto"/>
        <w:ind w:firstLine="0"/>
        <w:jc w:val="center"/>
        <w:rPr>
          <w:rFonts w:ascii="Times New Roman" w:eastAsia="Times New Roman" w:hAnsi="Times New Roman" w:cs="Times New Roman"/>
          <w:color w:val="auto"/>
          <w:sz w:val="24"/>
          <w:szCs w:val="22"/>
          <w:lang w:val="vi-VN"/>
        </w:rPr>
      </w:pPr>
      <w:bookmarkStart w:id="40" w:name="_Toc164006424"/>
      <w:bookmarkStart w:id="41" w:name="_Toc165119448"/>
      <w:bookmarkStart w:id="42" w:name="_Toc165134238"/>
      <w:bookmarkStart w:id="43" w:name="_Toc165135958"/>
      <w:bookmarkStart w:id="44" w:name="_Toc165136069"/>
      <w:bookmarkStart w:id="45" w:name="_Toc165136209"/>
      <w:bookmarkStart w:id="46" w:name="_Toc165136276"/>
      <w:r w:rsidRPr="00CC2E66">
        <w:rPr>
          <w:rFonts w:ascii="Times New Roman" w:eastAsia="Times New Roman" w:hAnsi="Times New Roman" w:cs="Times New Roman"/>
          <w:color w:val="auto"/>
          <w:sz w:val="24"/>
          <w:szCs w:val="22"/>
          <w:lang w:val="vi-VN"/>
        </w:rPr>
        <w:t>Hình 2.1: Layout trang Trang chủ</w:t>
      </w:r>
      <w:bookmarkEnd w:id="40"/>
      <w:bookmarkEnd w:id="41"/>
      <w:bookmarkEnd w:id="42"/>
      <w:bookmarkEnd w:id="43"/>
      <w:bookmarkEnd w:id="44"/>
      <w:bookmarkEnd w:id="45"/>
      <w:bookmarkEnd w:id="46"/>
    </w:p>
    <w:p w14:paraId="1EF46269" w14:textId="77777777" w:rsidR="00C24CFA" w:rsidRPr="00CC2E66" w:rsidRDefault="00C24CFA" w:rsidP="000D1D0F">
      <w:pPr>
        <w:spacing w:before="120" w:after="0" w:line="360" w:lineRule="auto"/>
        <w:rPr>
          <w:lang w:val="vi-VN"/>
        </w:rPr>
      </w:pPr>
    </w:p>
    <w:p w14:paraId="57081D7F" w14:textId="0B912BED"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Header: </w:t>
      </w:r>
      <w:r w:rsidRPr="00CC2E66">
        <w:rPr>
          <w:rFonts w:eastAsia="Times New Roman" w:cs="Times New Roman"/>
          <w:sz w:val="26"/>
        </w:rPr>
        <w:t xml:space="preserve">Logo, </w:t>
      </w:r>
      <w:r w:rsidR="00E04741" w:rsidRPr="00CC2E66">
        <w:rPr>
          <w:rFonts w:eastAsia="Times New Roman" w:cs="Times New Roman"/>
          <w:sz w:val="26"/>
        </w:rPr>
        <w:t>Menu</w:t>
      </w:r>
      <w:r w:rsidR="00E04741" w:rsidRPr="00CC2E66">
        <w:rPr>
          <w:rFonts w:eastAsia="Times New Roman" w:cs="Times New Roman"/>
          <w:sz w:val="26"/>
          <w:lang w:val="vi-VN"/>
        </w:rPr>
        <w:t xml:space="preserve"> (</w:t>
      </w:r>
      <w:r w:rsidRPr="00CC2E66">
        <w:rPr>
          <w:rFonts w:eastAsia="Times New Roman" w:cs="Times New Roman"/>
          <w:sz w:val="26"/>
          <w:lang w:val="vi-VN"/>
        </w:rPr>
        <w:t>Trang chủ,</w:t>
      </w:r>
      <w:r w:rsidR="00E04741" w:rsidRPr="00CC2E66">
        <w:rPr>
          <w:rFonts w:eastAsia="Times New Roman" w:cs="Times New Roman"/>
          <w:sz w:val="26"/>
          <w:lang w:val="vi-VN"/>
        </w:rPr>
        <w:t xml:space="preserve"> </w:t>
      </w:r>
      <w:r w:rsidRPr="00CC2E66">
        <w:rPr>
          <w:rFonts w:eastAsia="Times New Roman" w:cs="Times New Roman"/>
          <w:sz w:val="26"/>
          <w:lang w:val="vi-VN"/>
        </w:rPr>
        <w:t xml:space="preserve">Dịch vụ, Giới thiệu, </w:t>
      </w:r>
      <w:r w:rsidR="00E04741" w:rsidRPr="00CC2E66">
        <w:rPr>
          <w:rFonts w:eastAsia="Times New Roman" w:cs="Times New Roman"/>
          <w:sz w:val="26"/>
          <w:lang w:val="vi-VN"/>
        </w:rPr>
        <w:t>Báo giá</w:t>
      </w:r>
      <w:r w:rsidRPr="00CC2E66">
        <w:rPr>
          <w:rFonts w:eastAsia="Times New Roman" w:cs="Times New Roman"/>
          <w:sz w:val="26"/>
          <w:lang w:val="vi-VN"/>
        </w:rPr>
        <w:t xml:space="preserve">, Liên </w:t>
      </w:r>
      <w:r w:rsidR="00E04741" w:rsidRPr="00CC2E66">
        <w:rPr>
          <w:rFonts w:eastAsia="Times New Roman" w:cs="Times New Roman"/>
          <w:sz w:val="26"/>
          <w:lang w:val="vi-VN"/>
        </w:rPr>
        <w:t>hệ).</w:t>
      </w:r>
    </w:p>
    <w:p w14:paraId="6D6075B0" w14:textId="004F6550"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Content:</w:t>
      </w:r>
      <w:r w:rsidR="00E04741" w:rsidRPr="00CC2E66">
        <w:rPr>
          <w:rFonts w:eastAsia="Times New Roman" w:cs="Times New Roman"/>
          <w:iCs/>
          <w:sz w:val="26"/>
          <w:szCs w:val="26"/>
          <w:lang w:val="vi-VN"/>
        </w:rPr>
        <w:t xml:space="preserve"> </w:t>
      </w:r>
      <w:r w:rsidR="00301657" w:rsidRPr="00CC2E66">
        <w:rPr>
          <w:rFonts w:eastAsia="Times New Roman" w:cs="Times New Roman"/>
          <w:iCs/>
          <w:sz w:val="26"/>
          <w:szCs w:val="26"/>
          <w:lang w:val="vi-VN"/>
        </w:rPr>
        <w:t>Hình ảnh, đ</w:t>
      </w:r>
      <w:r w:rsidR="00E04741" w:rsidRPr="00CC2E66">
        <w:rPr>
          <w:rFonts w:eastAsia="Times New Roman" w:cs="Times New Roman"/>
          <w:iCs/>
          <w:sz w:val="26"/>
          <w:szCs w:val="26"/>
          <w:lang w:val="vi-VN"/>
        </w:rPr>
        <w:t>ôi lời về công ty chúng tôi, những cột móc đã đạt được, những đánh giá của đối tác.</w:t>
      </w:r>
    </w:p>
    <w:p w14:paraId="288FD800" w14:textId="793D0562"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Footer: </w:t>
      </w:r>
      <w:r w:rsidR="00E04741" w:rsidRPr="00CC2E66">
        <w:rPr>
          <w:rFonts w:eastAsia="Times New Roman" w:cs="Times New Roman"/>
          <w:iCs/>
          <w:sz w:val="26"/>
          <w:szCs w:val="26"/>
          <w:lang w:val="vi-VN"/>
        </w:rPr>
        <w:t>Giới thiệu</w:t>
      </w:r>
      <w:r w:rsidRPr="00CC2E66">
        <w:rPr>
          <w:rFonts w:eastAsia="Times New Roman" w:cs="Times New Roman"/>
          <w:iCs/>
          <w:sz w:val="26"/>
          <w:szCs w:val="26"/>
          <w:lang w:val="vi-VN"/>
        </w:rPr>
        <w:t xml:space="preserve"> (Địa chỉ, </w:t>
      </w:r>
      <w:r w:rsidR="0025620B">
        <w:rPr>
          <w:rFonts w:eastAsia="Times New Roman" w:cs="Times New Roman"/>
          <w:iCs/>
          <w:sz w:val="26"/>
          <w:szCs w:val="26"/>
          <w:lang w:val="vi-VN"/>
        </w:rPr>
        <w:t>Số điện thoại</w:t>
      </w:r>
      <w:r w:rsidRPr="00CC2E66">
        <w:rPr>
          <w:rFonts w:eastAsia="Times New Roman" w:cs="Times New Roman"/>
          <w:iCs/>
          <w:sz w:val="26"/>
          <w:szCs w:val="26"/>
          <w:lang w:val="vi-VN"/>
        </w:rPr>
        <w:t>, Fax, Email),</w:t>
      </w:r>
      <w:r w:rsidR="00E04741" w:rsidRPr="00CC2E66">
        <w:rPr>
          <w:rFonts w:eastAsia="Times New Roman" w:cs="Times New Roman"/>
          <w:iCs/>
          <w:sz w:val="26"/>
          <w:szCs w:val="26"/>
          <w:lang w:val="vi-VN"/>
        </w:rPr>
        <w:t xml:space="preserve"> Loại hình sự kiện (Tổ chức lễ khánh thành, Tổ chức hội thảo, ...),</w:t>
      </w:r>
      <w:r w:rsidRPr="00CC2E66">
        <w:rPr>
          <w:rFonts w:eastAsia="Times New Roman" w:cs="Times New Roman"/>
          <w:iCs/>
          <w:sz w:val="26"/>
          <w:szCs w:val="26"/>
          <w:lang w:val="vi-VN"/>
        </w:rPr>
        <w:t xml:space="preserve"> Mạng xã hội (Twitter, Facebook, Instagram)</w:t>
      </w:r>
      <w:r w:rsidR="00E04741" w:rsidRPr="00CC2E66">
        <w:rPr>
          <w:rFonts w:eastAsia="Times New Roman" w:cs="Times New Roman"/>
          <w:iCs/>
          <w:sz w:val="26"/>
          <w:szCs w:val="26"/>
          <w:lang w:val="vi-VN"/>
        </w:rPr>
        <w:t>.</w:t>
      </w:r>
    </w:p>
    <w:p w14:paraId="315E439B" w14:textId="53A2050F" w:rsidR="002A7E7D" w:rsidRPr="00CC2E66" w:rsidRDefault="00D2426B" w:rsidP="000D1D0F">
      <w:pPr>
        <w:pStyle w:val="Heading4"/>
        <w:spacing w:before="120" w:after="0" w:line="360" w:lineRule="auto"/>
        <w:ind w:firstLine="567"/>
        <w:jc w:val="both"/>
        <w:rPr>
          <w:rFonts w:ascii="Times New Roman" w:hAnsi="Times New Roman" w:cs="Times New Roman"/>
          <w:b/>
          <w:bCs/>
          <w:i w:val="0"/>
          <w:iCs w:val="0"/>
          <w:color w:val="auto"/>
          <w:sz w:val="26"/>
          <w:szCs w:val="26"/>
        </w:rPr>
      </w:pPr>
      <w:bookmarkStart w:id="47" w:name="_Toc165193822"/>
      <w:r w:rsidRPr="00CC2E66">
        <w:rPr>
          <w:rFonts w:ascii="Times New Roman" w:hAnsi="Times New Roman" w:cs="Times New Roman"/>
          <w:b/>
          <w:bCs/>
          <w:i w:val="0"/>
          <w:iCs w:val="0"/>
          <w:color w:val="auto"/>
          <w:sz w:val="26"/>
          <w:szCs w:val="26"/>
        </w:rPr>
        <w:lastRenderedPageBreak/>
        <w:t>2.2.1</w:t>
      </w:r>
      <w:r w:rsidRPr="00CC2E66">
        <w:rPr>
          <w:rFonts w:ascii="Times New Roman" w:hAnsi="Times New Roman" w:cs="Times New Roman"/>
          <w:b/>
          <w:bCs/>
          <w:i w:val="0"/>
          <w:iCs w:val="0"/>
          <w:color w:val="auto"/>
          <w:sz w:val="26"/>
          <w:szCs w:val="26"/>
          <w:lang w:val="vi-VN"/>
        </w:rPr>
        <w:t>.</w:t>
      </w:r>
      <w:r w:rsidR="00BF3626" w:rsidRPr="00CC2E66">
        <w:rPr>
          <w:rFonts w:ascii="Times New Roman" w:hAnsi="Times New Roman" w:cs="Times New Roman"/>
          <w:b/>
          <w:bCs/>
          <w:i w:val="0"/>
          <w:iCs w:val="0"/>
          <w:color w:val="auto"/>
          <w:sz w:val="26"/>
          <w:szCs w:val="26"/>
          <w:lang w:val="vi-VN"/>
        </w:rPr>
        <w:t xml:space="preserve">2 </w:t>
      </w:r>
      <w:r w:rsidR="002A7E7D" w:rsidRPr="00CC2E66">
        <w:rPr>
          <w:rFonts w:ascii="Times New Roman" w:hAnsi="Times New Roman" w:cs="Times New Roman"/>
          <w:b/>
          <w:bCs/>
          <w:i w:val="0"/>
          <w:iCs w:val="0"/>
          <w:color w:val="auto"/>
          <w:sz w:val="26"/>
          <w:szCs w:val="26"/>
        </w:rPr>
        <w:t>Trang Dịch vụ</w:t>
      </w:r>
      <w:bookmarkEnd w:id="47"/>
    </w:p>
    <w:p w14:paraId="08544F5A" w14:textId="5E9C8531" w:rsidR="002A7E7D" w:rsidRPr="00CC2E66" w:rsidRDefault="00E04741" w:rsidP="000D1D0F">
      <w:pPr>
        <w:spacing w:before="120" w:after="0" w:line="360" w:lineRule="auto"/>
        <w:ind w:right="688"/>
        <w:rPr>
          <w:rFonts w:eastAsia="Times New Roman" w:cs="Times New Roman"/>
          <w:iCs/>
          <w:sz w:val="26"/>
          <w:szCs w:val="26"/>
          <w:lang w:val="vi-VN"/>
        </w:rPr>
      </w:pPr>
      <w:r w:rsidRPr="00CC2E66">
        <w:rPr>
          <w:rFonts w:eastAsia="Times New Roman" w:cs="Times New Roman"/>
          <w:iCs/>
          <w:noProof/>
          <w:sz w:val="26"/>
          <w:szCs w:val="26"/>
          <w:lang w:val="vi-VN"/>
        </w:rPr>
        <w:drawing>
          <wp:inline distT="0" distB="0" distL="0" distR="0" wp14:anchorId="35AE96DF" wp14:editId="032DE793">
            <wp:extent cx="5760720" cy="3238500"/>
            <wp:effectExtent l="0" t="0" r="0" b="0"/>
            <wp:docPr id="159920728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07285" name="Picture 2" descr="A screenshot of a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7449262" w14:textId="66D27EF6" w:rsidR="00C24CFA" w:rsidRPr="00CC2E66" w:rsidRDefault="00C24CFA" w:rsidP="000D1D0F">
      <w:pPr>
        <w:pStyle w:val="Heading5"/>
        <w:spacing w:before="120" w:after="0" w:line="360" w:lineRule="auto"/>
        <w:ind w:firstLine="0"/>
        <w:jc w:val="center"/>
        <w:rPr>
          <w:rFonts w:ascii="Times New Roman" w:eastAsia="Times New Roman" w:hAnsi="Times New Roman" w:cs="Times New Roman"/>
          <w:color w:val="auto"/>
          <w:sz w:val="24"/>
          <w:szCs w:val="22"/>
          <w:lang w:val="vi-VN"/>
        </w:rPr>
      </w:pPr>
      <w:bookmarkStart w:id="48" w:name="_Toc164006425"/>
      <w:bookmarkStart w:id="49" w:name="_Toc165119449"/>
      <w:bookmarkStart w:id="50" w:name="_Toc165134239"/>
      <w:bookmarkStart w:id="51" w:name="_Toc165135959"/>
      <w:bookmarkStart w:id="52" w:name="_Toc165136070"/>
      <w:bookmarkStart w:id="53" w:name="_Toc165136210"/>
      <w:bookmarkStart w:id="54" w:name="_Toc165136277"/>
      <w:r w:rsidRPr="00CC2E66">
        <w:rPr>
          <w:rFonts w:ascii="Times New Roman" w:eastAsia="Times New Roman" w:hAnsi="Times New Roman" w:cs="Times New Roman"/>
          <w:color w:val="auto"/>
          <w:sz w:val="24"/>
          <w:szCs w:val="22"/>
          <w:lang w:val="vi-VN"/>
        </w:rPr>
        <w:t>Hình 2.2: Layout trang Dịch vụ</w:t>
      </w:r>
      <w:bookmarkEnd w:id="48"/>
      <w:bookmarkEnd w:id="49"/>
      <w:bookmarkEnd w:id="50"/>
      <w:bookmarkEnd w:id="51"/>
      <w:bookmarkEnd w:id="52"/>
      <w:bookmarkEnd w:id="53"/>
      <w:bookmarkEnd w:id="54"/>
    </w:p>
    <w:p w14:paraId="7C89FB6E" w14:textId="77777777" w:rsidR="00C24CFA" w:rsidRPr="00CC2E66" w:rsidRDefault="00C24CFA" w:rsidP="000D1D0F">
      <w:pPr>
        <w:spacing w:before="120" w:after="0" w:line="360" w:lineRule="auto"/>
        <w:rPr>
          <w:lang w:val="vi-VN"/>
        </w:rPr>
      </w:pPr>
    </w:p>
    <w:p w14:paraId="1D702557" w14:textId="77777777" w:rsidR="00E04741" w:rsidRPr="00CC2E66" w:rsidRDefault="00E04741"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Header: </w:t>
      </w:r>
      <w:r w:rsidRPr="00CC2E66">
        <w:rPr>
          <w:rFonts w:eastAsia="Times New Roman" w:cs="Times New Roman"/>
          <w:sz w:val="26"/>
        </w:rPr>
        <w:t>Logo, Menu</w:t>
      </w:r>
      <w:r w:rsidRPr="00CC2E66">
        <w:rPr>
          <w:rFonts w:eastAsia="Times New Roman" w:cs="Times New Roman"/>
          <w:sz w:val="26"/>
          <w:lang w:val="vi-VN"/>
        </w:rPr>
        <w:t xml:space="preserve"> (Trang chủ, Dịch vụ, Giới thiệu, Báo giá, Liên hệ).</w:t>
      </w:r>
    </w:p>
    <w:p w14:paraId="12864647" w14:textId="1146280C"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Content: </w:t>
      </w:r>
      <w:r w:rsidR="00301657" w:rsidRPr="00CC2E66">
        <w:rPr>
          <w:rFonts w:eastAsia="Times New Roman" w:cs="Times New Roman"/>
          <w:iCs/>
          <w:sz w:val="26"/>
          <w:szCs w:val="26"/>
          <w:lang w:val="vi-VN"/>
        </w:rPr>
        <w:t>Hình ảnh, l</w:t>
      </w:r>
      <w:r w:rsidR="00C24CFA" w:rsidRPr="00CC2E66">
        <w:rPr>
          <w:rFonts w:eastAsia="Times New Roman" w:cs="Times New Roman"/>
          <w:iCs/>
          <w:sz w:val="26"/>
          <w:szCs w:val="26"/>
          <w:lang w:val="vi-VN"/>
        </w:rPr>
        <w:t>ý do khách hàng nên chọn AQS Event, những dịch vụ AQS Event cung cấp cho khách hàng.</w:t>
      </w:r>
    </w:p>
    <w:p w14:paraId="44F94DC3" w14:textId="1E9880E7" w:rsidR="00E04741" w:rsidRPr="00CC2E66" w:rsidRDefault="00E04741"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Footer: Giới thiệu </w:t>
      </w:r>
      <w:r w:rsidR="0025620B" w:rsidRPr="00CC2E66">
        <w:rPr>
          <w:rFonts w:eastAsia="Times New Roman" w:cs="Times New Roman"/>
          <w:iCs/>
          <w:sz w:val="26"/>
          <w:szCs w:val="26"/>
          <w:lang w:val="vi-VN"/>
        </w:rPr>
        <w:t xml:space="preserve">(Địa chỉ, </w:t>
      </w:r>
      <w:r w:rsidR="0025620B">
        <w:rPr>
          <w:rFonts w:eastAsia="Times New Roman" w:cs="Times New Roman"/>
          <w:iCs/>
          <w:sz w:val="26"/>
          <w:szCs w:val="26"/>
          <w:lang w:val="vi-VN"/>
        </w:rPr>
        <w:t>Số điện thoại</w:t>
      </w:r>
      <w:r w:rsidR="0025620B" w:rsidRPr="00CC2E66">
        <w:rPr>
          <w:rFonts w:eastAsia="Times New Roman" w:cs="Times New Roman"/>
          <w:iCs/>
          <w:sz w:val="26"/>
          <w:szCs w:val="26"/>
          <w:lang w:val="vi-VN"/>
        </w:rPr>
        <w:t>, Fax, Email)</w:t>
      </w:r>
      <w:r w:rsidRPr="00CC2E66">
        <w:rPr>
          <w:rFonts w:eastAsia="Times New Roman" w:cs="Times New Roman"/>
          <w:iCs/>
          <w:sz w:val="26"/>
          <w:szCs w:val="26"/>
          <w:lang w:val="vi-VN"/>
        </w:rPr>
        <w:t>, Loại hình sự kiện (Tổ chức lễ khánh thành, Tổ chức hội thảo, ...), Mạng xã hội (Twitter, Facebook, Instagram).</w:t>
      </w:r>
    </w:p>
    <w:p w14:paraId="5103F4D3" w14:textId="2779CB9A" w:rsidR="002A7E7D" w:rsidRPr="00CC2E66" w:rsidRDefault="00BF3626" w:rsidP="000D1D0F">
      <w:pPr>
        <w:pStyle w:val="Heading4"/>
        <w:spacing w:before="120" w:after="0" w:line="360" w:lineRule="auto"/>
        <w:jc w:val="both"/>
        <w:rPr>
          <w:rFonts w:ascii="Times New Roman" w:hAnsi="Times New Roman" w:cs="Times New Roman"/>
          <w:b/>
          <w:bCs/>
          <w:i w:val="0"/>
          <w:iCs w:val="0"/>
          <w:color w:val="auto"/>
          <w:sz w:val="26"/>
          <w:szCs w:val="26"/>
        </w:rPr>
      </w:pPr>
      <w:bookmarkStart w:id="55" w:name="_Toc165193823"/>
      <w:r w:rsidRPr="00CC2E66">
        <w:rPr>
          <w:rFonts w:ascii="Times New Roman" w:hAnsi="Times New Roman" w:cs="Times New Roman"/>
          <w:b/>
          <w:bCs/>
          <w:i w:val="0"/>
          <w:iCs w:val="0"/>
          <w:color w:val="auto"/>
          <w:sz w:val="26"/>
          <w:szCs w:val="26"/>
        </w:rPr>
        <w:lastRenderedPageBreak/>
        <w:t>2.2.1</w:t>
      </w:r>
      <w:r w:rsidRPr="00CC2E66">
        <w:rPr>
          <w:rFonts w:ascii="Times New Roman" w:hAnsi="Times New Roman" w:cs="Times New Roman"/>
          <w:b/>
          <w:bCs/>
          <w:i w:val="0"/>
          <w:iCs w:val="0"/>
          <w:color w:val="auto"/>
          <w:sz w:val="26"/>
          <w:szCs w:val="26"/>
          <w:lang w:val="vi-VN"/>
        </w:rPr>
        <w:t xml:space="preserve">.3 </w:t>
      </w:r>
      <w:r w:rsidR="002A7E7D" w:rsidRPr="00CC2E66">
        <w:rPr>
          <w:rFonts w:ascii="Times New Roman" w:hAnsi="Times New Roman" w:cs="Times New Roman"/>
          <w:b/>
          <w:bCs/>
          <w:i w:val="0"/>
          <w:iCs w:val="0"/>
          <w:color w:val="auto"/>
          <w:sz w:val="26"/>
          <w:szCs w:val="26"/>
        </w:rPr>
        <w:t>Trang Giới thiệu</w:t>
      </w:r>
      <w:bookmarkEnd w:id="55"/>
    </w:p>
    <w:p w14:paraId="1FD418E6" w14:textId="6E4FE859" w:rsidR="002A7E7D" w:rsidRPr="00CC2E66" w:rsidRDefault="00C24CFA" w:rsidP="000D1D0F">
      <w:pPr>
        <w:spacing w:before="120" w:after="0" w:line="360" w:lineRule="auto"/>
        <w:ind w:right="688"/>
        <w:rPr>
          <w:rFonts w:eastAsia="Times New Roman" w:cs="Times New Roman"/>
          <w:iCs/>
          <w:sz w:val="26"/>
          <w:szCs w:val="26"/>
          <w:lang w:val="vi-VN"/>
        </w:rPr>
      </w:pPr>
      <w:r w:rsidRPr="00CC2E66">
        <w:rPr>
          <w:rFonts w:eastAsia="Times New Roman" w:cs="Times New Roman"/>
          <w:iCs/>
          <w:noProof/>
          <w:sz w:val="26"/>
          <w:szCs w:val="26"/>
          <w:lang w:val="vi-VN"/>
        </w:rPr>
        <w:drawing>
          <wp:inline distT="0" distB="0" distL="0" distR="0" wp14:anchorId="0A91A2BC" wp14:editId="7DB5CFF7">
            <wp:extent cx="5760720" cy="3238500"/>
            <wp:effectExtent l="0" t="0" r="0" b="0"/>
            <wp:docPr id="50622184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1849" name="Picture 3" descr="A screenshot of a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3EF071F0" w14:textId="33D2F76A" w:rsidR="00C24CFA" w:rsidRPr="00CC2E66" w:rsidRDefault="00C24CFA" w:rsidP="000D1D0F">
      <w:pPr>
        <w:pStyle w:val="Heading5"/>
        <w:spacing w:before="120" w:after="0" w:line="360" w:lineRule="auto"/>
        <w:ind w:firstLine="0"/>
        <w:jc w:val="center"/>
        <w:rPr>
          <w:rFonts w:ascii="Times New Roman" w:eastAsia="Times New Roman" w:hAnsi="Times New Roman" w:cs="Times New Roman"/>
          <w:color w:val="auto"/>
          <w:sz w:val="24"/>
          <w:szCs w:val="22"/>
          <w:lang w:val="vi-VN"/>
        </w:rPr>
      </w:pPr>
      <w:bookmarkStart w:id="56" w:name="_Toc164006426"/>
      <w:bookmarkStart w:id="57" w:name="_Toc165119450"/>
      <w:bookmarkStart w:id="58" w:name="_Toc165134240"/>
      <w:bookmarkStart w:id="59" w:name="_Toc165135960"/>
      <w:bookmarkStart w:id="60" w:name="_Toc165136071"/>
      <w:bookmarkStart w:id="61" w:name="_Toc165136211"/>
      <w:bookmarkStart w:id="62" w:name="_Toc165136278"/>
      <w:r w:rsidRPr="00CC2E66">
        <w:rPr>
          <w:rFonts w:ascii="Times New Roman" w:eastAsia="Times New Roman" w:hAnsi="Times New Roman" w:cs="Times New Roman"/>
          <w:color w:val="auto"/>
          <w:sz w:val="24"/>
          <w:szCs w:val="22"/>
          <w:lang w:val="vi-VN"/>
        </w:rPr>
        <w:t>Hình 2.3: Layout trang Giới thiệu</w:t>
      </w:r>
      <w:bookmarkEnd w:id="56"/>
      <w:bookmarkEnd w:id="57"/>
      <w:bookmarkEnd w:id="58"/>
      <w:bookmarkEnd w:id="59"/>
      <w:bookmarkEnd w:id="60"/>
      <w:bookmarkEnd w:id="61"/>
      <w:bookmarkEnd w:id="62"/>
    </w:p>
    <w:p w14:paraId="311D0B9C" w14:textId="77777777" w:rsidR="00C24CFA" w:rsidRPr="00CC2E66" w:rsidRDefault="00C24CFA" w:rsidP="000D1D0F">
      <w:pPr>
        <w:spacing w:before="120" w:after="0" w:line="360" w:lineRule="auto"/>
        <w:rPr>
          <w:lang w:val="vi-VN"/>
        </w:rPr>
      </w:pPr>
    </w:p>
    <w:p w14:paraId="3380CFB3" w14:textId="77777777"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Header: </w:t>
      </w:r>
      <w:r w:rsidRPr="00CC2E66">
        <w:rPr>
          <w:rFonts w:eastAsia="Times New Roman" w:cs="Times New Roman"/>
          <w:sz w:val="26"/>
        </w:rPr>
        <w:t>Logo, Menu</w:t>
      </w:r>
      <w:r w:rsidRPr="00CC2E66">
        <w:rPr>
          <w:rFonts w:eastAsia="Times New Roman" w:cs="Times New Roman"/>
          <w:sz w:val="26"/>
          <w:lang w:val="vi-VN"/>
        </w:rPr>
        <w:t xml:space="preserve"> (Trang chủ, Dịch vụ, Giới thiệu, Báo giá, Liên hệ).</w:t>
      </w:r>
    </w:p>
    <w:p w14:paraId="7736170C" w14:textId="01FAF49C"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Content: </w:t>
      </w:r>
      <w:r w:rsidR="00C67A38" w:rsidRPr="00CC2E66">
        <w:rPr>
          <w:rFonts w:eastAsia="Times New Roman" w:cs="Times New Roman"/>
          <w:iCs/>
          <w:sz w:val="26"/>
          <w:szCs w:val="26"/>
          <w:lang w:val="vi-VN"/>
        </w:rPr>
        <w:t>Hình ảnh, m</w:t>
      </w:r>
      <w:r w:rsidR="00C24CFA" w:rsidRPr="00CC2E66">
        <w:rPr>
          <w:rFonts w:eastAsia="Times New Roman" w:cs="Times New Roman"/>
          <w:iCs/>
          <w:sz w:val="26"/>
          <w:szCs w:val="26"/>
          <w:lang w:val="vi-VN"/>
        </w:rPr>
        <w:t>ục tiêu, tầm nhìn, sứ mệnh và đội ngũ nhà sáng lập AQS Event.</w:t>
      </w:r>
    </w:p>
    <w:p w14:paraId="5AAE8719" w14:textId="26E96B81"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Footer: Giới thiệu </w:t>
      </w:r>
      <w:r w:rsidR="005D178F" w:rsidRPr="00CC2E66">
        <w:rPr>
          <w:rFonts w:eastAsia="Times New Roman" w:cs="Times New Roman"/>
          <w:iCs/>
          <w:sz w:val="26"/>
          <w:szCs w:val="26"/>
          <w:lang w:val="vi-VN"/>
        </w:rPr>
        <w:t xml:space="preserve">(Địa chỉ, </w:t>
      </w:r>
      <w:r w:rsidR="005D178F">
        <w:rPr>
          <w:rFonts w:eastAsia="Times New Roman" w:cs="Times New Roman"/>
          <w:iCs/>
          <w:sz w:val="26"/>
          <w:szCs w:val="26"/>
          <w:lang w:val="vi-VN"/>
        </w:rPr>
        <w:t>Số điện thoại</w:t>
      </w:r>
      <w:r w:rsidR="005D178F" w:rsidRPr="00CC2E66">
        <w:rPr>
          <w:rFonts w:eastAsia="Times New Roman" w:cs="Times New Roman"/>
          <w:iCs/>
          <w:sz w:val="26"/>
          <w:szCs w:val="26"/>
          <w:lang w:val="vi-VN"/>
        </w:rPr>
        <w:t>, Fax, Email)</w:t>
      </w:r>
      <w:r w:rsidRPr="00CC2E66">
        <w:rPr>
          <w:rFonts w:eastAsia="Times New Roman" w:cs="Times New Roman"/>
          <w:iCs/>
          <w:sz w:val="26"/>
          <w:szCs w:val="26"/>
          <w:lang w:val="vi-VN"/>
        </w:rPr>
        <w:t>, Loại hình sự kiện (Tổ chức lễ khánh thành, Tổ chức hội thảo, ...), Mạng xã hội (Twitter, Facebook, Instagram).</w:t>
      </w:r>
    </w:p>
    <w:p w14:paraId="548DE1DA" w14:textId="76ECD565" w:rsidR="002A7E7D" w:rsidRPr="00CC2E66" w:rsidRDefault="00BF3626" w:rsidP="000D1D0F">
      <w:pPr>
        <w:pStyle w:val="Heading4"/>
        <w:spacing w:before="120" w:after="0" w:line="360" w:lineRule="auto"/>
        <w:jc w:val="both"/>
        <w:rPr>
          <w:rFonts w:ascii="Times New Roman" w:hAnsi="Times New Roman" w:cs="Times New Roman"/>
          <w:b/>
          <w:bCs/>
          <w:i w:val="0"/>
          <w:iCs w:val="0"/>
          <w:color w:val="auto"/>
          <w:sz w:val="26"/>
          <w:szCs w:val="26"/>
          <w:lang w:val="vi-VN"/>
        </w:rPr>
      </w:pPr>
      <w:bookmarkStart w:id="63" w:name="_Toc165193824"/>
      <w:r w:rsidRPr="00CC2E66">
        <w:rPr>
          <w:rFonts w:ascii="Times New Roman" w:hAnsi="Times New Roman" w:cs="Times New Roman"/>
          <w:b/>
          <w:bCs/>
          <w:i w:val="0"/>
          <w:iCs w:val="0"/>
          <w:color w:val="auto"/>
          <w:sz w:val="26"/>
          <w:szCs w:val="26"/>
        </w:rPr>
        <w:lastRenderedPageBreak/>
        <w:t>2.2.1</w:t>
      </w:r>
      <w:r w:rsidRPr="00CC2E66">
        <w:rPr>
          <w:rFonts w:ascii="Times New Roman" w:hAnsi="Times New Roman" w:cs="Times New Roman"/>
          <w:b/>
          <w:bCs/>
          <w:i w:val="0"/>
          <w:iCs w:val="0"/>
          <w:color w:val="auto"/>
          <w:sz w:val="26"/>
          <w:szCs w:val="26"/>
          <w:lang w:val="vi-VN"/>
        </w:rPr>
        <w:t>.</w:t>
      </w:r>
      <w:r w:rsidR="002A7E7D" w:rsidRPr="00CC2E66">
        <w:rPr>
          <w:rFonts w:ascii="Times New Roman" w:hAnsi="Times New Roman" w:cs="Times New Roman"/>
          <w:b/>
          <w:bCs/>
          <w:i w:val="0"/>
          <w:iCs w:val="0"/>
          <w:color w:val="auto"/>
          <w:sz w:val="26"/>
          <w:szCs w:val="26"/>
        </w:rPr>
        <w:t xml:space="preserve">4 Trang </w:t>
      </w:r>
      <w:r w:rsidR="00C67A38" w:rsidRPr="00CC2E66">
        <w:rPr>
          <w:rFonts w:ascii="Times New Roman" w:hAnsi="Times New Roman" w:cs="Times New Roman"/>
          <w:b/>
          <w:bCs/>
          <w:i w:val="0"/>
          <w:iCs w:val="0"/>
          <w:color w:val="auto"/>
          <w:sz w:val="26"/>
          <w:szCs w:val="26"/>
        </w:rPr>
        <w:t>Báo</w:t>
      </w:r>
      <w:r w:rsidR="00C67A38" w:rsidRPr="00CC2E66">
        <w:rPr>
          <w:rFonts w:ascii="Times New Roman" w:hAnsi="Times New Roman" w:cs="Times New Roman"/>
          <w:b/>
          <w:bCs/>
          <w:i w:val="0"/>
          <w:iCs w:val="0"/>
          <w:color w:val="auto"/>
          <w:sz w:val="26"/>
          <w:szCs w:val="26"/>
          <w:lang w:val="vi-VN"/>
        </w:rPr>
        <w:t xml:space="preserve"> giá</w:t>
      </w:r>
      <w:bookmarkEnd w:id="63"/>
    </w:p>
    <w:p w14:paraId="42746802" w14:textId="364A2421" w:rsidR="004564E0" w:rsidRPr="00CC2E66" w:rsidRDefault="004564E0" w:rsidP="000D1D0F">
      <w:pPr>
        <w:pStyle w:val="NormalWeb"/>
        <w:spacing w:before="120" w:beforeAutospacing="0" w:after="0" w:afterAutospacing="0" w:line="360" w:lineRule="auto"/>
      </w:pPr>
      <w:r w:rsidRPr="00CC2E66">
        <w:rPr>
          <w:noProof/>
        </w:rPr>
        <w:drawing>
          <wp:inline distT="0" distB="0" distL="0" distR="0" wp14:anchorId="42CCB624" wp14:editId="4261A029">
            <wp:extent cx="5760720" cy="3239770"/>
            <wp:effectExtent l="0" t="0" r="0" b="0"/>
            <wp:docPr id="120725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10ED544" w14:textId="5A7BC0CB" w:rsidR="00FE5660" w:rsidRDefault="00FE5660" w:rsidP="00FE5660">
      <w:pPr>
        <w:pStyle w:val="Heading5"/>
        <w:ind w:firstLine="0"/>
        <w:jc w:val="center"/>
        <w:rPr>
          <w:rFonts w:ascii="Times New Roman" w:eastAsia="Times New Roman" w:hAnsi="Times New Roman" w:cs="Times New Roman"/>
          <w:color w:val="auto"/>
          <w:sz w:val="24"/>
          <w:szCs w:val="22"/>
          <w:lang w:val="vi-VN"/>
        </w:rPr>
      </w:pPr>
      <w:bookmarkStart w:id="64" w:name="_Toc165135961"/>
      <w:bookmarkStart w:id="65" w:name="_Toc165136072"/>
      <w:bookmarkStart w:id="66" w:name="_Toc165136212"/>
      <w:bookmarkStart w:id="67" w:name="_Toc165136279"/>
      <w:r w:rsidRPr="00FE5660">
        <w:rPr>
          <w:rFonts w:ascii="Times New Roman" w:eastAsia="Times New Roman" w:hAnsi="Times New Roman" w:cs="Times New Roman"/>
          <w:color w:val="auto"/>
          <w:sz w:val="24"/>
          <w:szCs w:val="22"/>
          <w:lang w:val="vi-VN"/>
        </w:rPr>
        <w:t>Hình 2.</w:t>
      </w:r>
      <w:r w:rsidR="00CA2C77">
        <w:rPr>
          <w:rFonts w:ascii="Times New Roman" w:eastAsia="Times New Roman" w:hAnsi="Times New Roman" w:cs="Times New Roman"/>
          <w:color w:val="auto"/>
          <w:sz w:val="24"/>
          <w:szCs w:val="22"/>
          <w:lang w:val="vi-VN"/>
        </w:rPr>
        <w:t>4</w:t>
      </w:r>
      <w:r w:rsidRPr="00FE5660">
        <w:rPr>
          <w:rFonts w:ascii="Times New Roman" w:eastAsia="Times New Roman" w:hAnsi="Times New Roman" w:cs="Times New Roman"/>
          <w:color w:val="auto"/>
          <w:sz w:val="24"/>
          <w:szCs w:val="22"/>
          <w:lang w:val="vi-VN"/>
        </w:rPr>
        <w:t xml:space="preserve">: </w:t>
      </w:r>
      <w:bookmarkEnd w:id="64"/>
      <w:bookmarkEnd w:id="65"/>
      <w:bookmarkEnd w:id="66"/>
      <w:r w:rsidR="00ED5CFC">
        <w:rPr>
          <w:rFonts w:ascii="Times New Roman" w:eastAsia="Times New Roman" w:hAnsi="Times New Roman" w:cs="Times New Roman"/>
          <w:color w:val="auto"/>
          <w:sz w:val="24"/>
          <w:szCs w:val="22"/>
          <w:lang w:val="vi-VN"/>
        </w:rPr>
        <w:t>Layout trang Báo giá</w:t>
      </w:r>
      <w:bookmarkEnd w:id="67"/>
    </w:p>
    <w:p w14:paraId="4C7986FE" w14:textId="77777777" w:rsidR="000657B5" w:rsidRPr="000657B5" w:rsidRDefault="000657B5" w:rsidP="000657B5">
      <w:pPr>
        <w:rPr>
          <w:lang w:val="vi-VN"/>
        </w:rPr>
      </w:pPr>
    </w:p>
    <w:p w14:paraId="146CC7F0" w14:textId="78787AE0"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Header: </w:t>
      </w:r>
      <w:r w:rsidRPr="00CC2E66">
        <w:rPr>
          <w:rFonts w:eastAsia="Times New Roman" w:cs="Times New Roman"/>
          <w:sz w:val="26"/>
        </w:rPr>
        <w:t>Logo, Menu</w:t>
      </w:r>
      <w:r w:rsidRPr="00CC2E66">
        <w:rPr>
          <w:rFonts w:eastAsia="Times New Roman" w:cs="Times New Roman"/>
          <w:sz w:val="26"/>
          <w:lang w:val="vi-VN"/>
        </w:rPr>
        <w:t xml:space="preserve"> (Trang chủ, Dịch vụ, Giới thiệu, Báo giá, Liên hệ).</w:t>
      </w:r>
    </w:p>
    <w:p w14:paraId="33776353" w14:textId="409887AF"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Content:</w:t>
      </w:r>
      <w:r w:rsidR="004564E0" w:rsidRPr="00CC2E66">
        <w:rPr>
          <w:rFonts w:eastAsia="Times New Roman" w:cs="Times New Roman"/>
          <w:iCs/>
          <w:sz w:val="26"/>
          <w:szCs w:val="26"/>
          <w:lang w:val="vi-VN"/>
        </w:rPr>
        <w:t xml:space="preserve"> </w:t>
      </w:r>
      <w:r w:rsidR="00B45949" w:rsidRPr="00CC2E66">
        <w:rPr>
          <w:rFonts w:eastAsia="Times New Roman" w:cs="Times New Roman"/>
          <w:iCs/>
          <w:sz w:val="26"/>
          <w:szCs w:val="26"/>
          <w:lang w:val="vi-VN"/>
        </w:rPr>
        <w:t xml:space="preserve">Thông tin khách hàng (Họ tên, số điện thoại, </w:t>
      </w:r>
      <w:r w:rsidR="00F419CA" w:rsidRPr="00CC2E66">
        <w:rPr>
          <w:rFonts w:eastAsia="Times New Roman" w:cs="Times New Roman"/>
          <w:iCs/>
          <w:sz w:val="26"/>
          <w:szCs w:val="26"/>
          <w:lang w:val="vi-VN"/>
        </w:rPr>
        <w:t>email, loại sự kiện, số khách mời,...)</w:t>
      </w:r>
      <w:r w:rsidR="00AF5018" w:rsidRPr="00CC2E66">
        <w:rPr>
          <w:rFonts w:eastAsia="Times New Roman" w:cs="Times New Roman"/>
          <w:iCs/>
          <w:sz w:val="26"/>
          <w:szCs w:val="26"/>
          <w:lang w:val="vi-VN"/>
        </w:rPr>
        <w:t xml:space="preserve"> để nhận báo giá.</w:t>
      </w:r>
    </w:p>
    <w:p w14:paraId="456E8124" w14:textId="041FE2DE"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Footer: Giới thiệu </w:t>
      </w:r>
      <w:r w:rsidR="005D178F" w:rsidRPr="00CC2E66">
        <w:rPr>
          <w:rFonts w:eastAsia="Times New Roman" w:cs="Times New Roman"/>
          <w:iCs/>
          <w:sz w:val="26"/>
          <w:szCs w:val="26"/>
          <w:lang w:val="vi-VN"/>
        </w:rPr>
        <w:t xml:space="preserve">(Địa chỉ, </w:t>
      </w:r>
      <w:r w:rsidR="005D178F">
        <w:rPr>
          <w:rFonts w:eastAsia="Times New Roman" w:cs="Times New Roman"/>
          <w:iCs/>
          <w:sz w:val="26"/>
          <w:szCs w:val="26"/>
          <w:lang w:val="vi-VN"/>
        </w:rPr>
        <w:t>Số điện thoại</w:t>
      </w:r>
      <w:r w:rsidR="005D178F" w:rsidRPr="00CC2E66">
        <w:rPr>
          <w:rFonts w:eastAsia="Times New Roman" w:cs="Times New Roman"/>
          <w:iCs/>
          <w:sz w:val="26"/>
          <w:szCs w:val="26"/>
          <w:lang w:val="vi-VN"/>
        </w:rPr>
        <w:t>, Fax, Email)</w:t>
      </w:r>
      <w:r w:rsidRPr="00CC2E66">
        <w:rPr>
          <w:rFonts w:eastAsia="Times New Roman" w:cs="Times New Roman"/>
          <w:iCs/>
          <w:sz w:val="26"/>
          <w:szCs w:val="26"/>
          <w:lang w:val="vi-VN"/>
        </w:rPr>
        <w:t>, Loại hình sự kiện (Tổ chức lễ khánh thành, Tổ chức hội thảo, ...), Mạng xã hội (Twitter, Facebook, Instagram).</w:t>
      </w:r>
    </w:p>
    <w:p w14:paraId="1CEF8EC0" w14:textId="57D5D14B" w:rsidR="002A7E7D" w:rsidRPr="00CC2E66" w:rsidRDefault="00BF3626" w:rsidP="000D1D0F">
      <w:pPr>
        <w:pStyle w:val="Heading4"/>
        <w:spacing w:before="120" w:after="0" w:line="360" w:lineRule="auto"/>
        <w:jc w:val="both"/>
        <w:rPr>
          <w:rFonts w:ascii="Times New Roman" w:hAnsi="Times New Roman" w:cs="Times New Roman"/>
          <w:b/>
          <w:bCs/>
          <w:i w:val="0"/>
          <w:iCs w:val="0"/>
          <w:color w:val="auto"/>
          <w:sz w:val="26"/>
          <w:szCs w:val="26"/>
        </w:rPr>
      </w:pPr>
      <w:bookmarkStart w:id="68" w:name="_Toc165193825"/>
      <w:r w:rsidRPr="00CC2E66">
        <w:rPr>
          <w:rFonts w:ascii="Times New Roman" w:hAnsi="Times New Roman" w:cs="Times New Roman"/>
          <w:b/>
          <w:bCs/>
          <w:i w:val="0"/>
          <w:iCs w:val="0"/>
          <w:color w:val="auto"/>
          <w:sz w:val="26"/>
          <w:szCs w:val="26"/>
        </w:rPr>
        <w:lastRenderedPageBreak/>
        <w:t>2.2.1</w:t>
      </w:r>
      <w:r w:rsidR="002A7E7D" w:rsidRPr="00CC2E66">
        <w:rPr>
          <w:rFonts w:ascii="Times New Roman" w:hAnsi="Times New Roman" w:cs="Times New Roman"/>
          <w:b/>
          <w:bCs/>
          <w:i w:val="0"/>
          <w:iCs w:val="0"/>
          <w:color w:val="auto"/>
          <w:sz w:val="26"/>
          <w:szCs w:val="26"/>
        </w:rPr>
        <w:t>.5 Trang Liên hệ</w:t>
      </w:r>
      <w:bookmarkEnd w:id="68"/>
    </w:p>
    <w:p w14:paraId="2D442721" w14:textId="6D55508A" w:rsidR="002A7E7D" w:rsidRPr="00CC2E66" w:rsidRDefault="00C24CFA" w:rsidP="000D1D0F">
      <w:pPr>
        <w:spacing w:before="120" w:after="0" w:line="360" w:lineRule="auto"/>
        <w:ind w:right="688"/>
        <w:rPr>
          <w:rFonts w:eastAsia="Times New Roman" w:cs="Times New Roman"/>
          <w:iCs/>
          <w:sz w:val="26"/>
          <w:szCs w:val="26"/>
          <w:lang w:val="vi-VN"/>
        </w:rPr>
      </w:pPr>
      <w:r w:rsidRPr="00CC2E66">
        <w:rPr>
          <w:rFonts w:eastAsia="Times New Roman" w:cs="Times New Roman"/>
          <w:iCs/>
          <w:noProof/>
          <w:sz w:val="26"/>
          <w:szCs w:val="26"/>
          <w:lang w:val="vi-VN"/>
        </w:rPr>
        <w:drawing>
          <wp:inline distT="0" distB="0" distL="0" distR="0" wp14:anchorId="7CFFB052" wp14:editId="293D0D15">
            <wp:extent cx="5760720" cy="3238500"/>
            <wp:effectExtent l="0" t="0" r="0" b="0"/>
            <wp:docPr id="1427975499" name="Picture 4"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5499" name="Picture 4" descr="A green rectangle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621B152" w14:textId="3DCE8044" w:rsidR="00C24CFA" w:rsidRPr="00CC2E66" w:rsidRDefault="00C24CFA" w:rsidP="000D1D0F">
      <w:pPr>
        <w:pStyle w:val="Heading5"/>
        <w:spacing w:before="120" w:after="0" w:line="360" w:lineRule="auto"/>
        <w:ind w:firstLine="0"/>
        <w:jc w:val="center"/>
        <w:rPr>
          <w:rFonts w:ascii="Times New Roman" w:eastAsia="Times New Roman" w:hAnsi="Times New Roman" w:cs="Times New Roman"/>
          <w:color w:val="auto"/>
          <w:sz w:val="26"/>
          <w:szCs w:val="26"/>
          <w:lang w:val="vi-VN"/>
        </w:rPr>
      </w:pPr>
      <w:bookmarkStart w:id="69" w:name="_Toc164006427"/>
      <w:bookmarkStart w:id="70" w:name="_Toc165119451"/>
      <w:bookmarkStart w:id="71" w:name="_Toc165134241"/>
      <w:bookmarkStart w:id="72" w:name="_Toc165135962"/>
      <w:bookmarkStart w:id="73" w:name="_Toc165136073"/>
      <w:bookmarkStart w:id="74" w:name="_Toc165136213"/>
      <w:bookmarkStart w:id="75" w:name="_Toc165136280"/>
      <w:r w:rsidRPr="00CC2E66">
        <w:rPr>
          <w:rFonts w:ascii="Times New Roman" w:eastAsia="Times New Roman" w:hAnsi="Times New Roman" w:cs="Times New Roman"/>
          <w:color w:val="auto"/>
          <w:sz w:val="26"/>
          <w:szCs w:val="26"/>
          <w:lang w:val="vi-VN"/>
        </w:rPr>
        <w:t>Hình 2.5: Layout trang Liên hệ</w:t>
      </w:r>
      <w:bookmarkEnd w:id="69"/>
      <w:bookmarkEnd w:id="70"/>
      <w:bookmarkEnd w:id="71"/>
      <w:bookmarkEnd w:id="72"/>
      <w:bookmarkEnd w:id="73"/>
      <w:bookmarkEnd w:id="74"/>
      <w:bookmarkEnd w:id="75"/>
    </w:p>
    <w:p w14:paraId="1CCD3BE8" w14:textId="77777777" w:rsidR="00C24CFA" w:rsidRPr="00CC2E66" w:rsidRDefault="00C24CFA" w:rsidP="000D1D0F">
      <w:pPr>
        <w:spacing w:before="120" w:after="0" w:line="360" w:lineRule="auto"/>
        <w:rPr>
          <w:lang w:val="vi-VN"/>
        </w:rPr>
      </w:pPr>
    </w:p>
    <w:p w14:paraId="6F84221C" w14:textId="77777777"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Header: </w:t>
      </w:r>
      <w:r w:rsidRPr="00CC2E66">
        <w:rPr>
          <w:rFonts w:eastAsia="Times New Roman" w:cs="Times New Roman"/>
          <w:sz w:val="26"/>
        </w:rPr>
        <w:t>Logo, Menu</w:t>
      </w:r>
      <w:r w:rsidRPr="00CC2E66">
        <w:rPr>
          <w:rFonts w:eastAsia="Times New Roman" w:cs="Times New Roman"/>
          <w:sz w:val="26"/>
          <w:lang w:val="vi-VN"/>
        </w:rPr>
        <w:t xml:space="preserve"> (Trang chủ, Dịch vụ, Giới thiệu, Báo giá, Liên hệ).</w:t>
      </w:r>
    </w:p>
    <w:p w14:paraId="0786468A" w14:textId="77777777" w:rsidR="002A7E7D" w:rsidRPr="00CC2E66" w:rsidRDefault="002A7E7D"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Content: From Thông tin liên hệ (Tên khách hàng, Số điện thoại, Email,...)</w:t>
      </w:r>
    </w:p>
    <w:p w14:paraId="35382CA0" w14:textId="5B8FC5CC" w:rsidR="00C24CFA" w:rsidRPr="00CC2E66" w:rsidRDefault="00C24CFA" w:rsidP="000D1D0F">
      <w:pPr>
        <w:spacing w:before="120" w:after="0" w:line="360" w:lineRule="auto"/>
        <w:ind w:firstLine="567"/>
        <w:jc w:val="both"/>
        <w:rPr>
          <w:rFonts w:eastAsia="Times New Roman" w:cs="Times New Roman"/>
          <w:iCs/>
          <w:sz w:val="26"/>
          <w:szCs w:val="26"/>
          <w:lang w:val="vi-VN"/>
        </w:rPr>
      </w:pPr>
      <w:r w:rsidRPr="00CC2E66">
        <w:rPr>
          <w:rFonts w:eastAsia="Times New Roman" w:cs="Times New Roman"/>
          <w:iCs/>
          <w:sz w:val="26"/>
          <w:szCs w:val="26"/>
          <w:lang w:val="vi-VN"/>
        </w:rPr>
        <w:t xml:space="preserve">Footer: Giới thiệu </w:t>
      </w:r>
      <w:r w:rsidR="005D178F" w:rsidRPr="00CC2E66">
        <w:rPr>
          <w:rFonts w:eastAsia="Times New Roman" w:cs="Times New Roman"/>
          <w:iCs/>
          <w:sz w:val="26"/>
          <w:szCs w:val="26"/>
          <w:lang w:val="vi-VN"/>
        </w:rPr>
        <w:t xml:space="preserve">(Địa chỉ, </w:t>
      </w:r>
      <w:r w:rsidR="005D178F">
        <w:rPr>
          <w:rFonts w:eastAsia="Times New Roman" w:cs="Times New Roman"/>
          <w:iCs/>
          <w:sz w:val="26"/>
          <w:szCs w:val="26"/>
          <w:lang w:val="vi-VN"/>
        </w:rPr>
        <w:t>Số điện thoại</w:t>
      </w:r>
      <w:r w:rsidR="005D178F" w:rsidRPr="00CC2E66">
        <w:rPr>
          <w:rFonts w:eastAsia="Times New Roman" w:cs="Times New Roman"/>
          <w:iCs/>
          <w:sz w:val="26"/>
          <w:szCs w:val="26"/>
          <w:lang w:val="vi-VN"/>
        </w:rPr>
        <w:t>, Fax, Email)</w:t>
      </w:r>
      <w:r w:rsidRPr="00CC2E66">
        <w:rPr>
          <w:rFonts w:eastAsia="Times New Roman" w:cs="Times New Roman"/>
          <w:iCs/>
          <w:sz w:val="26"/>
          <w:szCs w:val="26"/>
          <w:lang w:val="vi-VN"/>
        </w:rPr>
        <w:t>, Loại hình sự kiện (Tổ chức lễ khánh thành, Tổ chức hội thảo, ...), Mạng xã hội (Twitter, Facebook, Instagram).</w:t>
      </w:r>
    </w:p>
    <w:p w14:paraId="2DB171C3" w14:textId="50032E6E" w:rsidR="002A7E7D" w:rsidRDefault="002A7E7D" w:rsidP="000D1D0F">
      <w:pPr>
        <w:pStyle w:val="Heading3"/>
        <w:spacing w:before="120" w:after="0" w:line="360" w:lineRule="auto"/>
        <w:ind w:firstLine="567"/>
        <w:rPr>
          <w:szCs w:val="26"/>
          <w:lang w:val="vi-VN"/>
        </w:rPr>
      </w:pPr>
      <w:bookmarkStart w:id="76" w:name="_Toc165193826"/>
      <w:r w:rsidRPr="00CC2E66">
        <w:rPr>
          <w:szCs w:val="26"/>
        </w:rPr>
        <w:lastRenderedPageBreak/>
        <w:t>2.</w:t>
      </w:r>
      <w:r w:rsidR="00183BF9" w:rsidRPr="00CC2E66">
        <w:rPr>
          <w:szCs w:val="26"/>
        </w:rPr>
        <w:t>2</w:t>
      </w:r>
      <w:r w:rsidR="00183BF9" w:rsidRPr="00CC2E66">
        <w:rPr>
          <w:szCs w:val="26"/>
          <w:lang w:val="vi-VN"/>
        </w:rPr>
        <w:t>.2</w:t>
      </w:r>
      <w:r w:rsidR="00C66396" w:rsidRPr="00CC2E66">
        <w:rPr>
          <w:szCs w:val="26"/>
          <w:lang w:val="vi-VN"/>
        </w:rPr>
        <w:t xml:space="preserve"> Sitemap</w:t>
      </w:r>
      <w:bookmarkEnd w:id="76"/>
    </w:p>
    <w:p w14:paraId="7200F86C" w14:textId="6072C866" w:rsidR="005039F6" w:rsidRPr="005039F6" w:rsidRDefault="006F205E" w:rsidP="005039F6">
      <w:pPr>
        <w:rPr>
          <w:lang w:val="vi-VN"/>
        </w:rPr>
      </w:pPr>
      <w:r w:rsidRPr="006F205E">
        <w:rPr>
          <w:lang w:val="vi-VN"/>
        </w:rPr>
        <w:drawing>
          <wp:inline distT="0" distB="0" distL="0" distR="0" wp14:anchorId="2E7ED3BD" wp14:editId="6EBD5C32">
            <wp:extent cx="5760720" cy="3293110"/>
            <wp:effectExtent l="0" t="0" r="0" b="2540"/>
            <wp:docPr id="293267140" name="Picture 1" descr="A diagram of a 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7140" name="Picture 1" descr="A diagram of a site map&#10;&#10;Description automatically generated"/>
                    <pic:cNvPicPr/>
                  </pic:nvPicPr>
                  <pic:blipFill>
                    <a:blip r:embed="rId23"/>
                    <a:stretch>
                      <a:fillRect/>
                    </a:stretch>
                  </pic:blipFill>
                  <pic:spPr>
                    <a:xfrm>
                      <a:off x="0" y="0"/>
                      <a:ext cx="5760720" cy="3293110"/>
                    </a:xfrm>
                    <a:prstGeom prst="rect">
                      <a:avLst/>
                    </a:prstGeom>
                  </pic:spPr>
                </pic:pic>
              </a:graphicData>
            </a:graphic>
          </wp:inline>
        </w:drawing>
      </w:r>
    </w:p>
    <w:p w14:paraId="2D0A0A2A" w14:textId="2C6C6A94" w:rsidR="005039F6" w:rsidRDefault="00020E87" w:rsidP="000D1D0F">
      <w:pPr>
        <w:spacing w:before="120" w:after="0" w:line="360" w:lineRule="auto"/>
        <w:jc w:val="center"/>
        <w:rPr>
          <w:rStyle w:val="Heading5Char"/>
          <w:rFonts w:cs="Times New Roman"/>
          <w:color w:val="auto"/>
          <w:sz w:val="24"/>
          <w:szCs w:val="22"/>
        </w:rPr>
      </w:pPr>
      <w:r w:rsidRPr="000657B5">
        <w:rPr>
          <w:rStyle w:val="Heading5Char"/>
          <w:rFonts w:cs="Times New Roman"/>
          <w:color w:val="auto"/>
          <w:sz w:val="24"/>
          <w:szCs w:val="22"/>
        </w:rPr>
        <w:t>Hình 2.6: Sitemap website AQS Event</w:t>
      </w:r>
    </w:p>
    <w:p w14:paraId="56417DC4" w14:textId="77777777" w:rsidR="005039F6" w:rsidRDefault="005039F6">
      <w:pPr>
        <w:rPr>
          <w:rStyle w:val="Heading5Char"/>
          <w:rFonts w:cs="Times New Roman"/>
          <w:color w:val="auto"/>
          <w:sz w:val="24"/>
          <w:szCs w:val="22"/>
        </w:rPr>
      </w:pPr>
      <w:r>
        <w:rPr>
          <w:rStyle w:val="Heading5Char"/>
          <w:rFonts w:cs="Times New Roman"/>
          <w:color w:val="auto"/>
          <w:sz w:val="24"/>
          <w:szCs w:val="22"/>
        </w:rPr>
        <w:br w:type="page"/>
      </w:r>
    </w:p>
    <w:p w14:paraId="525C9B6A" w14:textId="514F2634" w:rsidR="00BB0CA3" w:rsidRPr="00CC2E66" w:rsidRDefault="00BB0CA3" w:rsidP="000D1D0F">
      <w:pPr>
        <w:pStyle w:val="Heading2"/>
        <w:spacing w:before="120" w:after="0" w:line="360" w:lineRule="auto"/>
        <w:ind w:firstLine="0"/>
        <w:rPr>
          <w:lang w:val="vi-VN"/>
        </w:rPr>
      </w:pPr>
      <w:bookmarkStart w:id="77" w:name="_Toc165193827"/>
      <w:r w:rsidRPr="00CC2E66">
        <w:rPr>
          <w:lang w:val="vi-VN"/>
        </w:rPr>
        <w:lastRenderedPageBreak/>
        <w:t>2.3 TIẾN HÀNH THỰC HIỆN</w:t>
      </w:r>
      <w:bookmarkEnd w:id="77"/>
    </w:p>
    <w:p w14:paraId="00DB5786" w14:textId="5923F0A1" w:rsidR="00483CB1" w:rsidRPr="00CC2E66" w:rsidRDefault="003F1523" w:rsidP="000D1D0F">
      <w:pPr>
        <w:spacing w:before="120" w:after="0" w:line="360" w:lineRule="auto"/>
        <w:rPr>
          <w:rFonts w:eastAsia="Times New Roman" w:cs="Times New Roman"/>
          <w:b/>
          <w:bCs/>
          <w:iCs/>
          <w:sz w:val="28"/>
          <w:lang w:val="vi-VN"/>
        </w:rPr>
      </w:pPr>
      <w:r w:rsidRPr="00CC2E66">
        <w:rPr>
          <w:rFonts w:eastAsia="Times New Roman" w:cs="Times New Roman"/>
          <w:b/>
          <w:bCs/>
          <w:iCs/>
          <w:noProof/>
          <w:sz w:val="28"/>
          <w:lang w:val="vi-VN"/>
        </w:rPr>
        <w:drawing>
          <wp:inline distT="0" distB="0" distL="0" distR="0" wp14:anchorId="52D32BD3" wp14:editId="0DD27CA9">
            <wp:extent cx="5760720" cy="4320540"/>
            <wp:effectExtent l="0" t="0" r="0" b="3810"/>
            <wp:docPr id="762282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2590" name="Picture 762282590"/>
                    <pic:cNvPicPr/>
                  </pic:nvPicPr>
                  <pic:blipFill>
                    <a:blip r:embed="rId2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019848A" w14:textId="3188954B" w:rsidR="003F1523" w:rsidRPr="00CC2E66" w:rsidRDefault="003F1523" w:rsidP="000D1D0F">
      <w:pPr>
        <w:pStyle w:val="Heading5"/>
        <w:spacing w:before="120" w:after="0" w:line="360" w:lineRule="auto"/>
        <w:ind w:firstLine="0"/>
        <w:jc w:val="center"/>
        <w:rPr>
          <w:rFonts w:ascii="Times New Roman" w:eastAsia="Times New Roman" w:hAnsi="Times New Roman" w:cs="Times New Roman"/>
          <w:color w:val="auto"/>
          <w:sz w:val="26"/>
          <w:szCs w:val="26"/>
          <w:lang w:val="vi-VN"/>
        </w:rPr>
      </w:pPr>
      <w:bookmarkStart w:id="78" w:name="_Toc164006428"/>
      <w:bookmarkStart w:id="79" w:name="_Toc165119452"/>
      <w:bookmarkStart w:id="80" w:name="_Toc165134242"/>
      <w:bookmarkStart w:id="81" w:name="_Toc165135963"/>
      <w:bookmarkStart w:id="82" w:name="_Toc165136074"/>
      <w:bookmarkStart w:id="83" w:name="_Toc165136214"/>
      <w:bookmarkStart w:id="84" w:name="_Toc165136281"/>
      <w:r w:rsidRPr="00CC2E66">
        <w:rPr>
          <w:rFonts w:ascii="Times New Roman" w:eastAsia="Times New Roman" w:hAnsi="Times New Roman" w:cs="Times New Roman"/>
          <w:color w:val="auto"/>
          <w:sz w:val="26"/>
          <w:szCs w:val="26"/>
          <w:lang w:val="vi-VN"/>
        </w:rPr>
        <w:t>Hình 2.7: Tiến độ thực hiện</w:t>
      </w:r>
      <w:bookmarkEnd w:id="78"/>
      <w:bookmarkEnd w:id="79"/>
      <w:bookmarkEnd w:id="80"/>
      <w:bookmarkEnd w:id="81"/>
      <w:bookmarkEnd w:id="82"/>
      <w:bookmarkEnd w:id="83"/>
      <w:bookmarkEnd w:id="84"/>
    </w:p>
    <w:p w14:paraId="60782C95" w14:textId="3CC87A11" w:rsidR="00DA00B2" w:rsidRPr="00CC2E66" w:rsidRDefault="00DA00B2" w:rsidP="000D1D0F">
      <w:pPr>
        <w:spacing w:before="120" w:after="0" w:line="360" w:lineRule="auto"/>
        <w:rPr>
          <w:rFonts w:eastAsia="Times New Roman" w:cs="Times New Roman"/>
          <w:b/>
          <w:bCs/>
          <w:iCs/>
          <w:sz w:val="32"/>
          <w:szCs w:val="24"/>
          <w:lang w:val="vi-VN"/>
        </w:rPr>
      </w:pPr>
      <w:r w:rsidRPr="00CC2E66">
        <w:rPr>
          <w:rFonts w:eastAsia="Times New Roman" w:cs="Times New Roman"/>
          <w:b/>
          <w:bCs/>
          <w:iCs/>
          <w:sz w:val="32"/>
          <w:szCs w:val="24"/>
          <w:lang w:val="vi-VN"/>
        </w:rPr>
        <w:br w:type="page"/>
      </w:r>
    </w:p>
    <w:p w14:paraId="71FFC460" w14:textId="78F831CE" w:rsidR="00DA00B2" w:rsidRPr="00CC2E66" w:rsidRDefault="00DA00B2" w:rsidP="000D1D0F">
      <w:pPr>
        <w:pStyle w:val="Heading1"/>
        <w:spacing w:before="120" w:after="0" w:line="360" w:lineRule="auto"/>
        <w:ind w:firstLine="0"/>
      </w:pPr>
      <w:bookmarkStart w:id="85" w:name="_Toc164006429"/>
      <w:bookmarkStart w:id="86" w:name="_Toc165119453"/>
      <w:bookmarkStart w:id="87" w:name="_Toc165193828"/>
      <w:r w:rsidRPr="00CC2E66">
        <w:lastRenderedPageBreak/>
        <w:t>CHƯƠNG 3</w:t>
      </w:r>
      <w:bookmarkEnd w:id="85"/>
      <w:bookmarkEnd w:id="86"/>
      <w:bookmarkEnd w:id="87"/>
    </w:p>
    <w:p w14:paraId="43EA2462" w14:textId="17BED57D" w:rsidR="00DA00B2" w:rsidRPr="00CC2E66" w:rsidRDefault="00DA00B2" w:rsidP="000D1D0F">
      <w:pPr>
        <w:pStyle w:val="Heading1"/>
        <w:spacing w:before="120" w:after="0" w:line="360" w:lineRule="auto"/>
        <w:ind w:firstLine="0"/>
        <w:rPr>
          <w:lang w:val="vi-VN"/>
        </w:rPr>
      </w:pPr>
      <w:bookmarkStart w:id="88" w:name="_Toc164006430"/>
      <w:bookmarkStart w:id="89" w:name="_Toc165119454"/>
      <w:bookmarkStart w:id="90" w:name="_Toc165193829"/>
      <w:r w:rsidRPr="00CC2E66">
        <w:t xml:space="preserve">XÂY DỰNG </w:t>
      </w:r>
      <w:r w:rsidR="0087227D" w:rsidRPr="00CC2E66">
        <w:t>WEBSITE</w:t>
      </w:r>
      <w:bookmarkEnd w:id="88"/>
      <w:bookmarkEnd w:id="89"/>
      <w:bookmarkEnd w:id="90"/>
    </w:p>
    <w:p w14:paraId="4759269F" w14:textId="0300A6E8" w:rsidR="00DA00B2" w:rsidRPr="00CC2E66" w:rsidRDefault="00730826" w:rsidP="000D1D0F">
      <w:pPr>
        <w:pStyle w:val="Heading2"/>
        <w:spacing w:before="120" w:after="0" w:line="360" w:lineRule="auto"/>
        <w:ind w:firstLine="0"/>
        <w:rPr>
          <w:lang w:val="vi-VN"/>
        </w:rPr>
      </w:pPr>
      <w:bookmarkStart w:id="91" w:name="_Toc165193830"/>
      <w:r w:rsidRPr="00CC2E66">
        <w:t>3.1 TRANG CHỦ</w:t>
      </w:r>
      <w:bookmarkEnd w:id="91"/>
    </w:p>
    <w:p w14:paraId="6387FB33" w14:textId="6845F078" w:rsidR="00B7665C" w:rsidRPr="00CC2E66" w:rsidRDefault="00B7665C" w:rsidP="000D1D0F">
      <w:pPr>
        <w:pStyle w:val="Heading3"/>
        <w:spacing w:before="120" w:after="0" w:line="360" w:lineRule="auto"/>
        <w:ind w:firstLine="567"/>
        <w:rPr>
          <w:lang w:val="vi-VN"/>
        </w:rPr>
      </w:pPr>
      <w:bookmarkStart w:id="92" w:name="_Toc165193831"/>
      <w:r w:rsidRPr="00CC2E66">
        <w:rPr>
          <w:lang w:val="vi-VN"/>
        </w:rPr>
        <w:t>3.1.1 Mục tiêu và yêu cầu</w:t>
      </w:r>
      <w:bookmarkEnd w:id="92"/>
    </w:p>
    <w:p w14:paraId="3B3639FD" w14:textId="4AA1958C" w:rsidR="00B7665C" w:rsidRPr="00CC2E66" w:rsidRDefault="00B7665C" w:rsidP="000D1D0F">
      <w:pPr>
        <w:spacing w:before="120" w:after="0" w:line="360" w:lineRule="auto"/>
        <w:ind w:firstLine="567"/>
        <w:rPr>
          <w:sz w:val="26"/>
          <w:szCs w:val="26"/>
          <w:lang w:val="vi-VN"/>
        </w:rPr>
      </w:pPr>
      <w:r w:rsidRPr="00CC2E66">
        <w:rPr>
          <w:sz w:val="26"/>
          <w:szCs w:val="26"/>
          <w:lang w:val="vi-VN"/>
        </w:rPr>
        <w:t>Mục tiêu:</w:t>
      </w:r>
    </w:p>
    <w:p w14:paraId="0927D875" w14:textId="4B9CA4AC" w:rsidR="00B7665C" w:rsidRPr="00CC2E66" w:rsidRDefault="00B7665C" w:rsidP="000D1D0F">
      <w:pPr>
        <w:pStyle w:val="ListParagraph"/>
        <w:numPr>
          <w:ilvl w:val="0"/>
          <w:numId w:val="7"/>
        </w:numPr>
        <w:spacing w:before="120" w:line="360" w:lineRule="auto"/>
        <w:ind w:left="851" w:hanging="284"/>
        <w:rPr>
          <w:lang w:val="vi-VN"/>
        </w:rPr>
      </w:pPr>
      <w:r w:rsidRPr="00CC2E66">
        <w:rPr>
          <w:rFonts w:ascii="Times New Roman" w:hAnsi="Times New Roman"/>
          <w:sz w:val="26"/>
          <w:szCs w:val="26"/>
          <w:lang w:val="vi-VN"/>
        </w:rPr>
        <w:t xml:space="preserve">Tạo ấn tượng và thu hút khách hàng, bởi Trang chủ là điểm đầu tiên mà người dùng thấy khi truy cập </w:t>
      </w:r>
      <w:r w:rsidR="00C45A2A" w:rsidRPr="00CC2E66">
        <w:rPr>
          <w:rFonts w:ascii="Times New Roman" w:hAnsi="Times New Roman"/>
          <w:sz w:val="26"/>
          <w:szCs w:val="26"/>
          <w:lang w:val="vi-VN"/>
        </w:rPr>
        <w:t>website, hiển thị những thông tin quan trọng, thể hiện đặc trưng của công ty</w:t>
      </w:r>
      <w:r w:rsidRPr="00CC2E66">
        <w:rPr>
          <w:rFonts w:ascii="Times New Roman" w:hAnsi="Times New Roman"/>
          <w:sz w:val="26"/>
          <w:szCs w:val="26"/>
          <w:lang w:val="vi-VN"/>
        </w:rPr>
        <w:t>.</w:t>
      </w:r>
    </w:p>
    <w:p w14:paraId="284EFD3F" w14:textId="2B18C2E3" w:rsidR="00C45A2A" w:rsidRPr="00CC2E66" w:rsidRDefault="00C45A2A" w:rsidP="000D1D0F">
      <w:pPr>
        <w:pStyle w:val="ListParagraph"/>
        <w:numPr>
          <w:ilvl w:val="0"/>
          <w:numId w:val="7"/>
        </w:numPr>
        <w:spacing w:before="120" w:line="360" w:lineRule="auto"/>
        <w:ind w:left="851" w:hanging="284"/>
        <w:rPr>
          <w:lang w:val="vi-VN"/>
        </w:rPr>
      </w:pPr>
      <w:r w:rsidRPr="00CC2E66">
        <w:rPr>
          <w:rFonts w:ascii="Times New Roman" w:hAnsi="Times New Roman"/>
          <w:sz w:val="26"/>
          <w:szCs w:val="26"/>
          <w:lang w:val="vi-VN"/>
        </w:rPr>
        <w:t>Định hướng người dùng đến các trang con khác trong website.</w:t>
      </w:r>
    </w:p>
    <w:p w14:paraId="0EC6C7DF" w14:textId="7FC0B9F5" w:rsidR="00B7665C" w:rsidRPr="00CC2E66" w:rsidRDefault="00B7665C" w:rsidP="000D1D0F">
      <w:pPr>
        <w:spacing w:before="120" w:after="0" w:line="360" w:lineRule="auto"/>
        <w:ind w:firstLine="567"/>
        <w:rPr>
          <w:sz w:val="26"/>
          <w:szCs w:val="26"/>
          <w:lang w:val="vi-VN"/>
        </w:rPr>
      </w:pPr>
      <w:r w:rsidRPr="00CC2E66">
        <w:rPr>
          <w:sz w:val="26"/>
          <w:szCs w:val="26"/>
          <w:lang w:val="vi-VN"/>
        </w:rPr>
        <w:t>Yêu cầu:</w:t>
      </w:r>
    </w:p>
    <w:p w14:paraId="18667B62" w14:textId="77777777" w:rsidR="00C45A2A" w:rsidRPr="00CC2E66" w:rsidRDefault="00C45A2A"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Hình thức phân bố theo layout ban đầu đã định, căn giữa nội dung.</w:t>
      </w:r>
    </w:p>
    <w:p w14:paraId="264D2540" w14:textId="0D0B968B" w:rsidR="00735A38" w:rsidRPr="00CC2E66" w:rsidRDefault="00A600CD"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Hình ảnh, nội dung hấp dẫn đủ gây ấn tượng thu hút khách hàng.</w:t>
      </w:r>
    </w:p>
    <w:p w14:paraId="2E982470" w14:textId="77777777" w:rsidR="00C45A2A" w:rsidRPr="00CC2E66" w:rsidRDefault="00C45A2A"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Đảm bảo tính ổn định, tương thích trên các thiết bị khác nhau.</w:t>
      </w:r>
    </w:p>
    <w:p w14:paraId="3A291FBA" w14:textId="1188FF4A" w:rsidR="007D5931" w:rsidRPr="00CC2E66" w:rsidRDefault="007D5931"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Xây dựng các tính năng (front-end) và phát triển back-end.</w:t>
      </w:r>
    </w:p>
    <w:p w14:paraId="6EBBB606" w14:textId="64124E57" w:rsidR="00C45A2A" w:rsidRPr="00CC2E66" w:rsidRDefault="00C45A2A" w:rsidP="000D1D0F">
      <w:pPr>
        <w:pStyle w:val="Heading3"/>
        <w:spacing w:before="120" w:after="0" w:line="360" w:lineRule="auto"/>
        <w:ind w:firstLine="567"/>
        <w:rPr>
          <w:lang w:val="vi-VN"/>
        </w:rPr>
      </w:pPr>
      <w:bookmarkStart w:id="93" w:name="_Toc165193832"/>
      <w:r w:rsidRPr="00CC2E66">
        <w:rPr>
          <w:lang w:val="vi-VN"/>
        </w:rPr>
        <w:t>3.1.2 Các bước thực hiện</w:t>
      </w:r>
      <w:bookmarkEnd w:id="93"/>
    </w:p>
    <w:p w14:paraId="5B09A35B" w14:textId="23266848" w:rsidR="00A57E14" w:rsidRPr="00CC2E66" w:rsidRDefault="00A57E14" w:rsidP="000D1D0F">
      <w:pPr>
        <w:spacing w:before="120" w:after="0" w:line="360" w:lineRule="auto"/>
        <w:ind w:firstLine="567"/>
        <w:jc w:val="both"/>
        <w:rPr>
          <w:sz w:val="26"/>
          <w:szCs w:val="26"/>
          <w:lang w:val="vi-VN"/>
        </w:rPr>
      </w:pPr>
      <w:r w:rsidRPr="00CC2E66">
        <w:rPr>
          <w:sz w:val="26"/>
          <w:szCs w:val="26"/>
          <w:lang w:val="vi-VN"/>
        </w:rPr>
        <w:t xml:space="preserve">Bước 1: Tạo một tệp mới và lưu nó dưới dạng </w:t>
      </w:r>
      <w:r w:rsidR="00D77467" w:rsidRPr="00CC2E66">
        <w:rPr>
          <w:sz w:val="26"/>
          <w:szCs w:val="26"/>
          <w:lang w:val="vi-VN"/>
        </w:rPr>
        <w:t>index</w:t>
      </w:r>
      <w:r w:rsidRPr="00CC2E66">
        <w:rPr>
          <w:sz w:val="26"/>
          <w:szCs w:val="26"/>
          <w:lang w:val="vi-VN"/>
        </w:rPr>
        <w:t>.html, khai báo và thiết lập ngôn ngữ theo cấu trúc sau:</w:t>
      </w:r>
    </w:p>
    <w:p w14:paraId="1BCCB4F3" w14:textId="77777777" w:rsidR="00A57E14" w:rsidRPr="00CC2E66" w:rsidRDefault="00A57E14" w:rsidP="00A43AC5">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&lt;!DOCTYPE html&gt;</w:t>
      </w:r>
    </w:p>
    <w:p w14:paraId="17468E6B" w14:textId="77777777" w:rsidR="00A57E14" w:rsidRPr="00CC2E66" w:rsidRDefault="00A57E14" w:rsidP="00A43AC5">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 lang="en"&gt;</w:t>
      </w:r>
    </w:p>
    <w:p w14:paraId="08D264EF" w14:textId="77777777" w:rsidR="00A57E14" w:rsidRPr="00CC2E66" w:rsidRDefault="00A57E14" w:rsidP="00A43AC5">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0A76D1EF" w14:textId="77777777" w:rsidR="00A57E14" w:rsidRPr="00CC2E66" w:rsidRDefault="00A57E14" w:rsidP="00A43AC5">
      <w:pPr>
        <w:spacing w:before="120" w:after="0" w:line="360" w:lineRule="auto"/>
        <w:ind w:left="1134"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&lt;meta charset="UTF-8"&gt;</w:t>
      </w:r>
    </w:p>
    <w:p w14:paraId="0B607EA4" w14:textId="77777777" w:rsidR="00A57E14" w:rsidRPr="00CC2E66" w:rsidRDefault="00A57E14" w:rsidP="00A43AC5">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0FE711A1" w14:textId="77777777" w:rsidR="00A57E14" w:rsidRPr="00CC2E66" w:rsidRDefault="00A57E14" w:rsidP="00A43AC5">
      <w:pPr>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&lt;body&gt;</w:t>
      </w:r>
    </w:p>
    <w:p w14:paraId="2E9BFBDF" w14:textId="77777777" w:rsidR="00A57E14" w:rsidRPr="00CC2E66" w:rsidRDefault="00A57E14" w:rsidP="00A43AC5">
      <w:pPr>
        <w:tabs>
          <w:tab w:val="left" w:pos="1134"/>
        </w:tabs>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ab/>
        <w:t>&lt;!</w:t>
      </w:r>
      <w:r w:rsidRPr="00CC2E66">
        <w:rPr>
          <w:rFonts w:ascii="Segoe UI" w:hAnsi="Segoe UI" w:cs="Segoe UI"/>
          <w:spacing w:val="3"/>
          <w:sz w:val="23"/>
          <w:szCs w:val="23"/>
          <w:shd w:val="clear" w:color="auto" w:fill="FFFFFF"/>
        </w:rPr>
        <w:t>--</w:t>
      </w:r>
      <w:r w:rsidRPr="00CC2E66">
        <w:rPr>
          <w:rFonts w:eastAsia="Times New Roman" w:cs="Times New Roman"/>
          <w:kern w:val="0"/>
          <w:sz w:val="26"/>
          <w:szCs w:val="26"/>
          <w:lang w:val="vi-VN"/>
          <w14:ligatures w14:val="none"/>
        </w:rPr>
        <w:t>Nội dung</w:t>
      </w:r>
      <w:r w:rsidRPr="00CC2E66">
        <w:rPr>
          <w:rFonts w:ascii="Segoe UI" w:hAnsi="Segoe UI" w:cs="Segoe UI"/>
          <w:spacing w:val="3"/>
          <w:sz w:val="23"/>
          <w:szCs w:val="23"/>
          <w:shd w:val="clear" w:color="auto" w:fill="FFFFFF"/>
        </w:rPr>
        <w:t>--&gt;</w:t>
      </w:r>
    </w:p>
    <w:p w14:paraId="311A5E33" w14:textId="77777777" w:rsidR="00A57E14" w:rsidRPr="00CC2E66" w:rsidRDefault="00A57E14" w:rsidP="00A43AC5">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&lt;/body&gt;</w:t>
      </w:r>
    </w:p>
    <w:p w14:paraId="5B9C893E" w14:textId="77777777" w:rsidR="00A57E14" w:rsidRPr="00CC2E66" w:rsidRDefault="00A57E14" w:rsidP="00A43AC5">
      <w:pPr>
        <w:spacing w:before="120" w:after="0" w:line="360" w:lineRule="auto"/>
        <w:ind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&lt;/html&gt;</w:t>
      </w:r>
    </w:p>
    <w:p w14:paraId="4A483529" w14:textId="77777777" w:rsidR="001F6FEE" w:rsidRPr="00CC2E66" w:rsidRDefault="001F6FEE" w:rsidP="000D1D0F">
      <w:pPr>
        <w:spacing w:before="120" w:after="0" w:line="360" w:lineRule="auto"/>
        <w:rPr>
          <w:rFonts w:eastAsia="Times New Roman" w:cs="Times New Roman"/>
          <w:kern w:val="0"/>
          <w:sz w:val="26"/>
          <w:szCs w:val="26"/>
          <w:lang w:val="vi-VN"/>
          <w14:ligatures w14:val="none"/>
        </w:rPr>
      </w:pPr>
    </w:p>
    <w:p w14:paraId="2A1CA915" w14:textId="77777777" w:rsidR="004A4D17" w:rsidRPr="00CC2E66" w:rsidRDefault="004A4D17" w:rsidP="000D1D0F">
      <w:pPr>
        <w:shd w:val="clear" w:color="auto" w:fill="FFFFFF"/>
        <w:spacing w:before="120" w:after="0" w:line="360" w:lineRule="auto"/>
        <w:ind w:firstLine="567"/>
        <w:rPr>
          <w:rFonts w:eastAsia="Times New Roman" w:cs="Times New Roman"/>
          <w:spacing w:val="3"/>
          <w:kern w:val="0"/>
          <w:sz w:val="26"/>
          <w:szCs w:val="26"/>
          <w14:ligatures w14:val="none"/>
        </w:rPr>
      </w:pPr>
      <w:r w:rsidRPr="00CC2E66">
        <w:rPr>
          <w:sz w:val="26"/>
          <w:szCs w:val="26"/>
          <w:lang w:val="vi-VN"/>
        </w:rPr>
        <w:t xml:space="preserve">Bước 2: </w:t>
      </w:r>
      <w:r w:rsidRPr="00CC2E66">
        <w:rPr>
          <w:rFonts w:eastAsia="Times New Roman" w:cs="Times New Roman"/>
          <w:spacing w:val="3"/>
          <w:kern w:val="0"/>
          <w:sz w:val="26"/>
          <w:szCs w:val="26"/>
          <w14:ligatures w14:val="none"/>
        </w:rPr>
        <w:t>Liên kết các file CSS và JavaScript</w:t>
      </w:r>
      <w:r w:rsidRPr="00CC2E66">
        <w:rPr>
          <w:rFonts w:eastAsia="Times New Roman" w:cs="Times New Roman"/>
          <w:spacing w:val="3"/>
          <w:kern w:val="0"/>
          <w:sz w:val="26"/>
          <w:szCs w:val="26"/>
          <w:lang w:val="vi-VN"/>
          <w14:ligatures w14:val="none"/>
        </w:rPr>
        <w:t xml:space="preserve"> vào phần head</w:t>
      </w:r>
      <w:r w:rsidRPr="00CC2E66">
        <w:rPr>
          <w:rFonts w:eastAsia="Times New Roman" w:cs="Times New Roman"/>
          <w:spacing w:val="3"/>
          <w:kern w:val="0"/>
          <w:sz w:val="26"/>
          <w:szCs w:val="26"/>
          <w14:ligatures w14:val="none"/>
        </w:rPr>
        <w:t>:</w:t>
      </w:r>
    </w:p>
    <w:p w14:paraId="288F50FD" w14:textId="77777777" w:rsidR="004A4D17" w:rsidRPr="00CC2E66" w:rsidRDefault="004A4D17"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&lt;link&gt;: Liên kết các file CSS.</w:t>
      </w:r>
    </w:p>
    <w:p w14:paraId="1D22C2E5" w14:textId="77777777" w:rsidR="004A4D17" w:rsidRPr="00CC2E66" w:rsidRDefault="004A4D17"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&lt;script&gt;: Liên kết các file JavaScript.</w:t>
      </w:r>
    </w:p>
    <w:p w14:paraId="48FBF487" w14:textId="3B138214" w:rsidR="004A4D17" w:rsidRPr="00CC2E66" w:rsidRDefault="004A4D17" w:rsidP="000D1D0F">
      <w:pPr>
        <w:shd w:val="clear" w:color="auto" w:fill="FFFFFF"/>
        <w:spacing w:before="120" w:after="0" w:line="360" w:lineRule="auto"/>
        <w:ind w:firstLine="567"/>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lang w:val="vi-VN"/>
          <w14:ligatures w14:val="none"/>
        </w:rPr>
        <w:t>Bước 3: Xây dựng nội dung:</w:t>
      </w:r>
    </w:p>
    <w:p w14:paraId="2FC7AA3C" w14:textId="01132832"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Mã bắt đầu với thẻ &lt;body&gt;, chứa toàn bộ nội dung của trang web. Bên trong &lt;body&gt;, có một &lt;div&gt;, và trong đó, có một phần header với class header-wrapped. Header này chứa các liên kết điều hướng cho trang web.</w:t>
      </w:r>
    </w:p>
    <w:p w14:paraId="70A406A3" w14:textId="147AEC7B"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Sau header, có một phần giới thiệu được bao bọc bên trong một &lt;div&gt; với class container-fluid. Nó bao gồm một hình ảnh &lt;img&gt;</w:t>
      </w:r>
      <w:r w:rsidR="00442CB1" w:rsidRPr="00CC2E66">
        <w:rPr>
          <w:rFonts w:eastAsia="Times New Roman" w:cs="Times New Roman"/>
          <w:kern w:val="0"/>
          <w:sz w:val="26"/>
          <w:szCs w:val="26"/>
          <w:lang w:val="vi-VN"/>
          <w14:ligatures w14:val="none"/>
        </w:rPr>
        <w:t xml:space="preserve"> </w:t>
      </w:r>
      <w:r w:rsidRPr="00CC2E66">
        <w:rPr>
          <w:rFonts w:eastAsia="Times New Roman" w:cs="Times New Roman"/>
          <w:kern w:val="0"/>
          <w:sz w:val="26"/>
          <w:szCs w:val="26"/>
          <w:lang w:val="vi-VN"/>
          <w14:ligatures w14:val="none"/>
        </w:rPr>
        <w:t>với đường dẫn "../img/bg.png" làm nền và văn bản được đặt lên trên đó.</w:t>
      </w:r>
    </w:p>
    <w:p w14:paraId="06992663" w14:textId="2F031969"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Dưới phần giới thiệu, có một phần nội dung với thông tin về công ty "AQS Event". Nó bao gồm một tiêu đề, các đoạn văn và có thể là các yếu tố khác như biểu tượng &lt;img&gt;. Nội dung được cấu trúc trong một hệ thống lưới sử dụng các class Bootstrap (col-lg-</w:t>
      </w:r>
      <w:r w:rsidR="005A4BF0" w:rsidRPr="00CC2E66">
        <w:rPr>
          <w:rFonts w:eastAsia="Times New Roman" w:cs="Times New Roman"/>
          <w:kern w:val="0"/>
          <w:sz w:val="26"/>
          <w:szCs w:val="26"/>
          <w:lang w:val="vi-VN"/>
          <w14:ligatures w14:val="none"/>
        </w:rPr>
        <w:t>4</w:t>
      </w:r>
      <w:r w:rsidRPr="00CC2E66">
        <w:rPr>
          <w:rFonts w:eastAsia="Times New Roman" w:cs="Times New Roman"/>
          <w:kern w:val="0"/>
          <w:sz w:val="26"/>
          <w:szCs w:val="26"/>
          <w:lang w:val="vi-VN"/>
          <w14:ligatures w14:val="none"/>
        </w:rPr>
        <w:t>).</w:t>
      </w:r>
    </w:p>
    <w:p w14:paraId="236DFF7A" w14:textId="680FAD14"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Sau nội dung, có một phần hiển thị các cột mốc đã đạt được bởi công ty. Nó bao gồm ba cột với biểu tượng, số liệu và mô tả.</w:t>
      </w:r>
    </w:p>
    <w:p w14:paraId="0663BD7E" w14:textId="6FCCBFFE" w:rsidR="00703010" w:rsidRPr="00703010" w:rsidRDefault="00703010" w:rsidP="000D1D0F">
      <w:pPr>
        <w:shd w:val="clear" w:color="auto" w:fill="FFFFFF"/>
        <w:spacing w:before="120" w:after="0" w:line="360" w:lineRule="auto"/>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 class="container-fluid d-flex"</w:t>
      </w:r>
      <w:r w:rsidR="00F406E8" w:rsidRPr="00CC2E66">
        <w:rPr>
          <w:rFonts w:eastAsia="Times New Roman" w:cs="Times New Roman"/>
          <w:spacing w:val="3"/>
          <w:kern w:val="0"/>
          <w:sz w:val="26"/>
          <w:szCs w:val="26"/>
          <w:lang w:val="vi-VN"/>
          <w14:ligatures w14:val="none"/>
        </w:rPr>
        <w:t xml:space="preserve"> </w:t>
      </w:r>
      <w:r w:rsidRPr="00703010">
        <w:rPr>
          <w:rFonts w:eastAsia="Times New Roman" w:cs="Times New Roman"/>
          <w:spacing w:val="3"/>
          <w:kern w:val="0"/>
          <w:sz w:val="26"/>
          <w:szCs w:val="26"/>
          <w14:ligatures w14:val="none"/>
        </w:rPr>
        <w:t>style="position: relative; background-image: url(../img/feadback.png); height: 350px; justify-content: center; align-items: center;"&gt;</w:t>
      </w:r>
    </w:p>
    <w:p w14:paraId="3B694525" w14:textId="77777777" w:rsidR="00703010" w:rsidRPr="00703010" w:rsidRDefault="0070301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&lt;h1 class="text-light "&gt;</w:t>
      </w:r>
    </w:p>
    <w:p w14:paraId="508E6306" w14:textId="77777777" w:rsidR="00703010" w:rsidRPr="00703010" w:rsidRDefault="00703010" w:rsidP="000D1D0F">
      <w:pPr>
        <w:shd w:val="clear" w:color="auto" w:fill="FFFFFF"/>
        <w:spacing w:before="120" w:after="0" w:line="360" w:lineRule="auto"/>
        <w:ind w:firstLine="1134"/>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&lt;b&gt;NHỮNG CỘT MỐC CHÚNG TÔI ĐÃ ĐẠT ĐƯỢC&lt;/b&gt;</w:t>
      </w:r>
    </w:p>
    <w:p w14:paraId="0179BB12" w14:textId="77777777" w:rsidR="00703010" w:rsidRPr="00703010" w:rsidRDefault="0070301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&lt;/h1&gt;</w:t>
      </w:r>
    </w:p>
    <w:p w14:paraId="360A4581" w14:textId="77777777" w:rsidR="00703010" w:rsidRPr="00703010" w:rsidRDefault="00703010" w:rsidP="000D1D0F">
      <w:pPr>
        <w:shd w:val="clear" w:color="auto" w:fill="FFFFFF"/>
        <w:spacing w:before="120" w:after="0" w:line="360" w:lineRule="auto"/>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&lt;/div&gt;</w:t>
      </w:r>
    </w:p>
    <w:p w14:paraId="3BC1AD1D" w14:textId="77777777" w:rsidR="00703010" w:rsidRPr="00703010" w:rsidRDefault="00703010" w:rsidP="000D1D0F">
      <w:pPr>
        <w:shd w:val="clear" w:color="auto" w:fill="FFFFFF"/>
        <w:spacing w:before="120" w:after="0" w:line="360" w:lineRule="auto"/>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 class="row" style="text-align: center; margin: 40px 40px; height: 350px; align-items: center;"&gt;</w:t>
      </w:r>
    </w:p>
    <w:p w14:paraId="101AF6EC" w14:textId="77777777" w:rsidR="00703010" w:rsidRPr="00703010" w:rsidRDefault="0070301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 class="col-lg-4"&gt;</w:t>
      </w:r>
    </w:p>
    <w:p w14:paraId="757F76DA" w14:textId="77777777" w:rsidR="00703010" w:rsidRPr="00703010" w:rsidRDefault="00703010" w:rsidP="000D1D0F">
      <w:pPr>
        <w:shd w:val="clear" w:color="auto" w:fill="FFFFFF"/>
        <w:spacing w:before="120" w:after="0" w:line="360" w:lineRule="auto"/>
        <w:ind w:firstLine="1134"/>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&lt;img src="../img/icon/medal.svg" alt="medal" width="70px"&gt;</w:t>
      </w:r>
    </w:p>
    <w:p w14:paraId="35FF6F19" w14:textId="77777777" w:rsidR="00703010" w:rsidRPr="00703010" w:rsidRDefault="00703010" w:rsidP="000D1D0F">
      <w:pPr>
        <w:shd w:val="clear" w:color="auto" w:fill="FFFFFF"/>
        <w:spacing w:before="120" w:after="0" w:line="360" w:lineRule="auto"/>
        <w:ind w:firstLine="1134"/>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lastRenderedPageBreak/>
        <w:t>&lt;div class="so"&gt;</w:t>
      </w:r>
    </w:p>
    <w:p w14:paraId="2355ED1F" w14:textId="77777777" w:rsidR="00703010" w:rsidRPr="00703010" w:rsidRDefault="00703010" w:rsidP="000D1D0F">
      <w:pPr>
        <w:shd w:val="clear" w:color="auto" w:fill="FFFFFF"/>
        <w:spacing w:before="120" w:after="0" w:line="360" w:lineRule="auto"/>
        <w:ind w:firstLine="1134"/>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&lt;p&gt;11&lt;/p&gt;</w:t>
      </w:r>
    </w:p>
    <w:p w14:paraId="32768C57" w14:textId="77777777" w:rsidR="00703010" w:rsidRPr="00703010" w:rsidRDefault="0070301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&lt;/div&gt;</w:t>
      </w:r>
    </w:p>
    <w:p w14:paraId="08F2A36D" w14:textId="77777777" w:rsidR="00703010" w:rsidRPr="00703010" w:rsidRDefault="0070301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 class="chu"&gt;Năm kinh nghiệm&lt;br&gt;trong ngành tổ chức các sự kiện&lt;/div&gt;</w:t>
      </w:r>
    </w:p>
    <w:p w14:paraId="5F743A74" w14:textId="77777777" w:rsidR="00703010" w:rsidRPr="00CC2E66" w:rsidRDefault="0070301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703010">
        <w:rPr>
          <w:rFonts w:eastAsia="Times New Roman" w:cs="Times New Roman"/>
          <w:spacing w:val="3"/>
          <w:kern w:val="0"/>
          <w:sz w:val="26"/>
          <w:szCs w:val="26"/>
          <w14:ligatures w14:val="none"/>
        </w:rPr>
        <w:t>&lt;/div&gt;</w:t>
      </w:r>
    </w:p>
    <w:p w14:paraId="5C1B16C7" w14:textId="7E259A6B" w:rsidR="00E711BE" w:rsidRPr="00703010" w:rsidRDefault="00E711BE"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CC2E66">
        <w:rPr>
          <w:rFonts w:cs="Times New Roman"/>
          <w:spacing w:val="3"/>
          <w:sz w:val="26"/>
          <w:szCs w:val="26"/>
          <w:shd w:val="clear" w:color="auto" w:fill="FFFFFF"/>
        </w:rPr>
        <w:t>&lt;!</w:t>
      </w:r>
      <w:r w:rsidRPr="00CC2E66">
        <w:rPr>
          <w:rFonts w:cs="Times New Roman"/>
          <w:spacing w:val="3"/>
          <w:sz w:val="26"/>
          <w:szCs w:val="26"/>
          <w:shd w:val="clear" w:color="auto" w:fill="FFFFFF"/>
          <w:lang w:val="vi-VN"/>
        </w:rPr>
        <w:t>--</w:t>
      </w:r>
      <w:r w:rsidRPr="00CC2E66">
        <w:rPr>
          <w:rFonts w:cs="Times New Roman"/>
          <w:spacing w:val="3"/>
          <w:sz w:val="26"/>
          <w:szCs w:val="26"/>
          <w:shd w:val="clear" w:color="auto" w:fill="FFFFFF"/>
        </w:rPr>
        <w:t>Thực</w:t>
      </w:r>
      <w:r w:rsidRPr="00CC2E66">
        <w:rPr>
          <w:rFonts w:cs="Times New Roman"/>
          <w:spacing w:val="3"/>
          <w:sz w:val="26"/>
          <w:szCs w:val="26"/>
          <w:shd w:val="clear" w:color="auto" w:fill="FFFFFF"/>
          <w:lang w:val="vi-VN"/>
        </w:rPr>
        <w:t xml:space="preserve"> hiện các cột khác tương tự</w:t>
      </w:r>
      <w:r w:rsidRPr="00CC2E66">
        <w:rPr>
          <w:rFonts w:cs="Times New Roman"/>
          <w:spacing w:val="3"/>
          <w:sz w:val="26"/>
          <w:szCs w:val="26"/>
          <w:shd w:val="clear" w:color="auto" w:fill="FFFFFF"/>
        </w:rPr>
        <w:t xml:space="preserve"> --&gt;</w:t>
      </w:r>
    </w:p>
    <w:p w14:paraId="469EB960" w14:textId="77777777" w:rsidR="00703010" w:rsidRPr="00703010" w:rsidRDefault="00703010" w:rsidP="000D1D0F">
      <w:pPr>
        <w:shd w:val="clear" w:color="auto" w:fill="FFFFFF"/>
        <w:spacing w:before="120" w:after="0" w:line="360" w:lineRule="auto"/>
        <w:jc w:val="both"/>
        <w:rPr>
          <w:rFonts w:eastAsia="Times New Roman" w:cs="Times New Roman"/>
          <w:spacing w:val="3"/>
          <w:kern w:val="0"/>
          <w:sz w:val="26"/>
          <w:szCs w:val="26"/>
          <w14:ligatures w14:val="none"/>
        </w:rPr>
      </w:pPr>
      <w:r w:rsidRPr="00703010">
        <w:rPr>
          <w:rFonts w:eastAsia="Times New Roman" w:cs="Times New Roman"/>
          <w:spacing w:val="3"/>
          <w:kern w:val="0"/>
          <w:sz w:val="26"/>
          <w:szCs w:val="26"/>
          <w14:ligatures w14:val="none"/>
        </w:rPr>
        <w:t>&lt;/div&gt;</w:t>
      </w:r>
    </w:p>
    <w:p w14:paraId="00D49DE1" w14:textId="7D518633"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Tiếp theo các cột mốc, có một phần hiển thị phản hồi từ khách hàng. Nó bao gồm hình ảnh của khách hàng, tên của họ, chức danh và phản hồi về các dịch vụ của công ty. Mỗi phản hồi được cấu trúc trong một hệ thống lưới sử dụng các class Bootstrap (col-lg-</w:t>
      </w:r>
      <w:r w:rsidR="005A4BF0" w:rsidRPr="00CC2E66">
        <w:rPr>
          <w:rFonts w:eastAsia="Times New Roman" w:cs="Times New Roman"/>
          <w:kern w:val="0"/>
          <w:sz w:val="26"/>
          <w:szCs w:val="26"/>
          <w:lang w:val="vi-VN"/>
          <w14:ligatures w14:val="none"/>
        </w:rPr>
        <w:t>4</w:t>
      </w:r>
      <w:r w:rsidRPr="00CC2E66">
        <w:rPr>
          <w:rFonts w:eastAsia="Times New Roman" w:cs="Times New Roman"/>
          <w:kern w:val="0"/>
          <w:sz w:val="26"/>
          <w:szCs w:val="26"/>
          <w:lang w:val="vi-VN"/>
          <w14:ligatures w14:val="none"/>
        </w:rPr>
        <w:t>).</w:t>
      </w:r>
    </w:p>
    <w:p w14:paraId="22B47C3F" w14:textId="5137C21E" w:rsidR="00C42D71" w:rsidRPr="00CC2E66" w:rsidRDefault="00C42D71" w:rsidP="000D1D0F">
      <w:pPr>
        <w:spacing w:before="120" w:after="0" w:line="360" w:lineRule="auto"/>
        <w:ind w:firstLine="567"/>
        <w:jc w:val="both"/>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Trong toàn bộ mã, các kiểu CSS inline được sử dụng để tùy chỉnh giao diện của các yếu tố khác nhau như màu sắc, vị trí, padding và bóng đổ.</w:t>
      </w:r>
    </w:p>
    <w:p w14:paraId="37C08E0A" w14:textId="796BEED3" w:rsidR="00730826" w:rsidRPr="00CC2E66" w:rsidRDefault="00730826" w:rsidP="000D1D0F">
      <w:pPr>
        <w:pStyle w:val="Heading2"/>
        <w:spacing w:before="120" w:after="0" w:line="360" w:lineRule="auto"/>
        <w:ind w:firstLine="0"/>
        <w:rPr>
          <w:lang w:val="vi-VN"/>
        </w:rPr>
      </w:pPr>
      <w:bookmarkStart w:id="94" w:name="_Toc165193833"/>
      <w:r w:rsidRPr="00CC2E66">
        <w:t>3.2 TRANG DỊCH VỤ</w:t>
      </w:r>
      <w:bookmarkEnd w:id="94"/>
    </w:p>
    <w:p w14:paraId="70680156" w14:textId="5FFA4F78" w:rsidR="000D3434" w:rsidRPr="00CC2E66" w:rsidRDefault="004F6E19" w:rsidP="000D1D0F">
      <w:pPr>
        <w:pStyle w:val="Heading3"/>
        <w:spacing w:before="120" w:after="0" w:line="360" w:lineRule="auto"/>
        <w:ind w:firstLine="567"/>
        <w:rPr>
          <w:lang w:val="vi-VN"/>
        </w:rPr>
      </w:pPr>
      <w:bookmarkStart w:id="95" w:name="_Toc165193834"/>
      <w:r w:rsidRPr="00CC2E66">
        <w:rPr>
          <w:lang w:val="vi-VN"/>
        </w:rPr>
        <w:t>3.2.1 Mục tiêu và yêu cầu</w:t>
      </w:r>
      <w:bookmarkEnd w:id="95"/>
    </w:p>
    <w:p w14:paraId="7EA63D26" w14:textId="77777777" w:rsidR="006E097D" w:rsidRPr="00CC2E66" w:rsidRDefault="006E097D" w:rsidP="000D1D0F">
      <w:pPr>
        <w:spacing w:before="120" w:after="0" w:line="360" w:lineRule="auto"/>
        <w:ind w:firstLine="567"/>
        <w:jc w:val="both"/>
        <w:rPr>
          <w:sz w:val="26"/>
          <w:szCs w:val="26"/>
          <w:lang w:val="vi-VN"/>
        </w:rPr>
      </w:pPr>
      <w:r w:rsidRPr="00CC2E66">
        <w:rPr>
          <w:sz w:val="26"/>
          <w:szCs w:val="26"/>
          <w:lang w:val="vi-VN"/>
        </w:rPr>
        <w:t xml:space="preserve">Mục tiêu: </w:t>
      </w:r>
    </w:p>
    <w:p w14:paraId="225231A1" w14:textId="77777777" w:rsidR="00F46C50" w:rsidRPr="00CC2E66" w:rsidRDefault="00F46C50" w:rsidP="000D1D0F">
      <w:pPr>
        <w:pStyle w:val="ListParagraph"/>
        <w:numPr>
          <w:ilvl w:val="0"/>
          <w:numId w:val="5"/>
        </w:numPr>
        <w:spacing w:before="120" w:line="360" w:lineRule="auto"/>
        <w:ind w:left="851" w:hanging="284"/>
        <w:jc w:val="both"/>
        <w:rPr>
          <w:rFonts w:ascii="Times New Roman" w:hAnsi="Times New Roman"/>
          <w:spacing w:val="3"/>
          <w:sz w:val="26"/>
          <w:szCs w:val="26"/>
          <w:shd w:val="clear" w:color="auto" w:fill="FFFFFF"/>
          <w:lang w:val="vi-VN"/>
        </w:rPr>
      </w:pPr>
      <w:r w:rsidRPr="00CC2E66">
        <w:rPr>
          <w:rFonts w:ascii="Times New Roman" w:hAnsi="Times New Roman"/>
          <w:spacing w:val="3"/>
          <w:sz w:val="26"/>
          <w:szCs w:val="26"/>
          <w:shd w:val="clear" w:color="auto" w:fill="FFFFFF"/>
        </w:rPr>
        <w:t xml:space="preserve">Cung cấp thông tin chi tiết về các dịch vụ liên quan đến tổ chức sự kiện như địa điểm, dịch vụ âm thanh ánh sáng, thiết kế sân khấu, dịch vụ lưu trữ, và các dịch vụ khác. </w:t>
      </w:r>
    </w:p>
    <w:p w14:paraId="7FA36DF4" w14:textId="45EA931B" w:rsidR="00F46C50" w:rsidRPr="00CC2E66" w:rsidRDefault="00F46C50" w:rsidP="000D1D0F">
      <w:pPr>
        <w:pStyle w:val="ListParagraph"/>
        <w:numPr>
          <w:ilvl w:val="0"/>
          <w:numId w:val="5"/>
        </w:numPr>
        <w:spacing w:before="120" w:line="360" w:lineRule="auto"/>
        <w:ind w:left="851" w:hanging="284"/>
        <w:jc w:val="both"/>
        <w:rPr>
          <w:rFonts w:ascii="Times New Roman" w:hAnsi="Times New Roman"/>
          <w:spacing w:val="3"/>
          <w:sz w:val="26"/>
          <w:szCs w:val="26"/>
          <w:shd w:val="clear" w:color="auto" w:fill="FFFFFF"/>
          <w:lang w:val="vi-VN"/>
        </w:rPr>
      </w:pPr>
      <w:r w:rsidRPr="00CC2E66">
        <w:rPr>
          <w:rFonts w:ascii="Times New Roman" w:hAnsi="Times New Roman"/>
          <w:spacing w:val="3"/>
          <w:sz w:val="26"/>
          <w:szCs w:val="26"/>
          <w:shd w:val="clear" w:color="auto" w:fill="FFFFFF"/>
        </w:rPr>
        <w:t>Giúp</w:t>
      </w:r>
      <w:r w:rsidRPr="00CC2E66">
        <w:rPr>
          <w:rFonts w:ascii="Times New Roman" w:hAnsi="Times New Roman"/>
          <w:spacing w:val="3"/>
          <w:sz w:val="26"/>
          <w:szCs w:val="26"/>
          <w:shd w:val="clear" w:color="auto" w:fill="FFFFFF"/>
          <w:lang w:val="vi-VN"/>
        </w:rPr>
        <w:t xml:space="preserve"> </w:t>
      </w:r>
      <w:r w:rsidRPr="00CC2E66">
        <w:rPr>
          <w:rFonts w:ascii="Times New Roman" w:hAnsi="Times New Roman"/>
          <w:spacing w:val="3"/>
          <w:sz w:val="26"/>
          <w:szCs w:val="26"/>
          <w:shd w:val="clear" w:color="auto" w:fill="FFFFFF"/>
        </w:rPr>
        <w:t>khách hàng có được cái nhìn toàn diện về các tùy chọn có sẵn để họ có thể chọn lựa dịch vụ phù hợp với nhu cầu của mình.</w:t>
      </w:r>
    </w:p>
    <w:p w14:paraId="3143FD8B" w14:textId="1C3D8852" w:rsidR="006E097D" w:rsidRPr="00CC2E66" w:rsidRDefault="006E097D" w:rsidP="000D1D0F">
      <w:pPr>
        <w:spacing w:before="120" w:after="0" w:line="360" w:lineRule="auto"/>
        <w:ind w:firstLine="567"/>
        <w:jc w:val="both"/>
        <w:rPr>
          <w:sz w:val="26"/>
          <w:szCs w:val="26"/>
          <w:lang w:val="vi-VN"/>
        </w:rPr>
      </w:pPr>
      <w:r w:rsidRPr="00CC2E66">
        <w:rPr>
          <w:sz w:val="26"/>
          <w:szCs w:val="26"/>
          <w:lang w:val="vi-VN"/>
        </w:rPr>
        <w:t xml:space="preserve">Yêu cầu: </w:t>
      </w:r>
    </w:p>
    <w:p w14:paraId="18627F83" w14:textId="77777777" w:rsidR="006E097D" w:rsidRPr="00CC2E66" w:rsidRDefault="006E097D"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Hình thức phân bố theo layout ban đầu đã định, căn giữa nội dung.</w:t>
      </w:r>
    </w:p>
    <w:p w14:paraId="15C2790B" w14:textId="77777777" w:rsidR="006E097D" w:rsidRPr="00CC2E66" w:rsidRDefault="006E097D"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Đảm bảo tính ổn định, tương thích trên các thiết bị khác nhau.</w:t>
      </w:r>
    </w:p>
    <w:p w14:paraId="60AA542A" w14:textId="77777777" w:rsidR="006E097D" w:rsidRPr="00CC2E66" w:rsidRDefault="006E097D"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Xây dựng các tính năng (front-end) và phát triển back-end.</w:t>
      </w:r>
    </w:p>
    <w:p w14:paraId="22F1EEAD" w14:textId="381D6B3C" w:rsidR="004F6E19" w:rsidRPr="00CC2E66" w:rsidRDefault="004F6E19" w:rsidP="000D1D0F">
      <w:pPr>
        <w:pStyle w:val="Heading3"/>
        <w:spacing w:before="120" w:after="0" w:line="360" w:lineRule="auto"/>
        <w:ind w:firstLine="567"/>
        <w:rPr>
          <w:lang w:val="vi-VN"/>
        </w:rPr>
      </w:pPr>
      <w:bookmarkStart w:id="96" w:name="_Toc165193835"/>
      <w:r w:rsidRPr="00CC2E66">
        <w:rPr>
          <w:lang w:val="vi-VN"/>
        </w:rPr>
        <w:t>3.2.2 Các bước thực hiện</w:t>
      </w:r>
      <w:bookmarkEnd w:id="96"/>
    </w:p>
    <w:p w14:paraId="5C0A4151" w14:textId="77777777" w:rsidR="006E097D" w:rsidRPr="00CC2E66" w:rsidRDefault="006E097D" w:rsidP="000D1D0F">
      <w:pPr>
        <w:spacing w:before="120" w:after="0" w:line="360" w:lineRule="auto"/>
        <w:ind w:firstLine="567"/>
        <w:jc w:val="both"/>
        <w:rPr>
          <w:sz w:val="26"/>
          <w:szCs w:val="26"/>
          <w:lang w:val="vi-VN"/>
        </w:rPr>
      </w:pPr>
      <w:r w:rsidRPr="00CC2E66">
        <w:rPr>
          <w:sz w:val="26"/>
          <w:szCs w:val="26"/>
          <w:lang w:val="vi-VN"/>
        </w:rPr>
        <w:t>Bước 1: Tạo một tệp mới và lưu nó dưới dạng about.html, khai báo và thiết lập ngôn ngữ theo cấu trúc sau:</w:t>
      </w:r>
    </w:p>
    <w:p w14:paraId="10789C5E" w14:textId="77777777" w:rsidR="006E097D" w:rsidRPr="00CC2E66" w:rsidRDefault="006E097D" w:rsidP="00D848B8">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lastRenderedPageBreak/>
        <w:t>&lt;!DOCTYPE html&gt;</w:t>
      </w:r>
    </w:p>
    <w:p w14:paraId="7E1370C0" w14:textId="77777777" w:rsidR="006E097D" w:rsidRPr="00CC2E66" w:rsidRDefault="006E097D" w:rsidP="00D848B8">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 lang="en"&gt;</w:t>
      </w:r>
    </w:p>
    <w:p w14:paraId="4AD97534" w14:textId="77777777" w:rsidR="006E097D" w:rsidRPr="00CC2E66" w:rsidRDefault="006E097D" w:rsidP="00D848B8">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137224AF" w14:textId="77777777" w:rsidR="006E097D" w:rsidRPr="00CC2E66" w:rsidRDefault="006E097D" w:rsidP="00D848B8">
      <w:pPr>
        <w:spacing w:before="120" w:after="0" w:line="360" w:lineRule="auto"/>
        <w:ind w:left="1134"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&lt;meta charset="UTF-8"&gt;</w:t>
      </w:r>
    </w:p>
    <w:p w14:paraId="1CF60A6B" w14:textId="77777777" w:rsidR="006E097D" w:rsidRPr="00CC2E66" w:rsidRDefault="006E097D" w:rsidP="00D848B8">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25FA713B" w14:textId="77777777" w:rsidR="006E097D" w:rsidRPr="00CC2E66" w:rsidRDefault="006E097D" w:rsidP="00D848B8">
      <w:pPr>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&lt;body&gt;</w:t>
      </w:r>
    </w:p>
    <w:p w14:paraId="13D6AD6B" w14:textId="77777777" w:rsidR="006E097D" w:rsidRPr="00CC2E66" w:rsidRDefault="006E097D" w:rsidP="00D848B8">
      <w:pPr>
        <w:tabs>
          <w:tab w:val="left" w:pos="1134"/>
        </w:tabs>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ab/>
        <w:t>&lt;!</w:t>
      </w:r>
      <w:r w:rsidRPr="00CC2E66">
        <w:rPr>
          <w:rFonts w:ascii="Segoe UI" w:hAnsi="Segoe UI" w:cs="Segoe UI"/>
          <w:spacing w:val="3"/>
          <w:sz w:val="23"/>
          <w:szCs w:val="23"/>
          <w:shd w:val="clear" w:color="auto" w:fill="FFFFFF"/>
        </w:rPr>
        <w:t>--</w:t>
      </w:r>
      <w:r w:rsidRPr="00CC2E66">
        <w:rPr>
          <w:rFonts w:eastAsia="Times New Roman" w:cs="Times New Roman"/>
          <w:kern w:val="0"/>
          <w:sz w:val="26"/>
          <w:szCs w:val="26"/>
          <w:lang w:val="vi-VN"/>
          <w14:ligatures w14:val="none"/>
        </w:rPr>
        <w:t>Nội dung</w:t>
      </w:r>
      <w:r w:rsidRPr="00CC2E66">
        <w:rPr>
          <w:rFonts w:ascii="Segoe UI" w:hAnsi="Segoe UI" w:cs="Segoe UI"/>
          <w:spacing w:val="3"/>
          <w:sz w:val="23"/>
          <w:szCs w:val="23"/>
          <w:shd w:val="clear" w:color="auto" w:fill="FFFFFF"/>
        </w:rPr>
        <w:t>--&gt;</w:t>
      </w:r>
    </w:p>
    <w:p w14:paraId="2DC79234" w14:textId="77777777" w:rsidR="006E097D" w:rsidRPr="00CC2E66" w:rsidRDefault="006E097D" w:rsidP="00D848B8">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&lt;/body&gt;</w:t>
      </w:r>
    </w:p>
    <w:p w14:paraId="5C408E6F" w14:textId="77777777" w:rsidR="006E097D" w:rsidRPr="00CC2E66" w:rsidRDefault="006E097D" w:rsidP="00D848B8">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&lt;/html&gt;</w:t>
      </w:r>
    </w:p>
    <w:p w14:paraId="33A52559" w14:textId="77777777" w:rsidR="006E097D" w:rsidRPr="00CC2E66" w:rsidRDefault="006E097D" w:rsidP="000D1D0F">
      <w:pPr>
        <w:shd w:val="clear" w:color="auto" w:fill="FFFFFF"/>
        <w:spacing w:before="120" w:after="0" w:line="360" w:lineRule="auto"/>
        <w:ind w:firstLine="567"/>
        <w:rPr>
          <w:rFonts w:eastAsia="Times New Roman" w:cs="Times New Roman"/>
          <w:spacing w:val="3"/>
          <w:kern w:val="0"/>
          <w:sz w:val="26"/>
          <w:szCs w:val="26"/>
          <w14:ligatures w14:val="none"/>
        </w:rPr>
      </w:pPr>
      <w:r w:rsidRPr="00CC2E66">
        <w:rPr>
          <w:sz w:val="26"/>
          <w:szCs w:val="26"/>
          <w:lang w:val="vi-VN"/>
        </w:rPr>
        <w:t xml:space="preserve">Bước 2: </w:t>
      </w:r>
      <w:r w:rsidRPr="00CC2E66">
        <w:rPr>
          <w:rFonts w:eastAsia="Times New Roman" w:cs="Times New Roman"/>
          <w:spacing w:val="3"/>
          <w:kern w:val="0"/>
          <w:sz w:val="26"/>
          <w:szCs w:val="26"/>
          <w14:ligatures w14:val="none"/>
        </w:rPr>
        <w:t>Liên kết các file CSS và JavaScript</w:t>
      </w:r>
      <w:r w:rsidRPr="00CC2E66">
        <w:rPr>
          <w:rFonts w:eastAsia="Times New Roman" w:cs="Times New Roman"/>
          <w:spacing w:val="3"/>
          <w:kern w:val="0"/>
          <w:sz w:val="26"/>
          <w:szCs w:val="26"/>
          <w:lang w:val="vi-VN"/>
          <w14:ligatures w14:val="none"/>
        </w:rPr>
        <w:t xml:space="preserve"> vào phần head</w:t>
      </w:r>
      <w:r w:rsidRPr="00CC2E66">
        <w:rPr>
          <w:rFonts w:eastAsia="Times New Roman" w:cs="Times New Roman"/>
          <w:spacing w:val="3"/>
          <w:kern w:val="0"/>
          <w:sz w:val="26"/>
          <w:szCs w:val="26"/>
          <w14:ligatures w14:val="none"/>
        </w:rPr>
        <w:t>:</w:t>
      </w:r>
    </w:p>
    <w:p w14:paraId="619685D2" w14:textId="77777777" w:rsidR="006E097D" w:rsidRPr="00CC2E66" w:rsidRDefault="006E097D"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&lt;link&gt;: Liên kết các file CSS.</w:t>
      </w:r>
    </w:p>
    <w:p w14:paraId="6698B5DC" w14:textId="77777777" w:rsidR="006E097D" w:rsidRPr="00CC2E66" w:rsidRDefault="006E097D"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&lt;script&gt;: Liên kết các file JavaScript.</w:t>
      </w:r>
    </w:p>
    <w:p w14:paraId="0B859A55" w14:textId="77777777" w:rsidR="006E097D" w:rsidRPr="00CC2E66" w:rsidRDefault="006E097D" w:rsidP="000D1D0F">
      <w:pPr>
        <w:spacing w:before="120" w:after="0" w:line="360" w:lineRule="auto"/>
        <w:ind w:left="567"/>
        <w:jc w:val="both"/>
        <w:rPr>
          <w:sz w:val="26"/>
          <w:szCs w:val="26"/>
          <w:lang w:val="vi-VN"/>
        </w:rPr>
      </w:pPr>
      <w:r w:rsidRPr="00CC2E66">
        <w:rPr>
          <w:sz w:val="26"/>
          <w:szCs w:val="26"/>
          <w:lang w:val="vi-VN"/>
        </w:rPr>
        <w:t>Bước 3: Xây dựng nội dung:</w:t>
      </w:r>
    </w:p>
    <w:p w14:paraId="06219778" w14:textId="58E1B465" w:rsidR="00231F34" w:rsidRPr="00231F34" w:rsidRDefault="00231F34"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231F34">
        <w:rPr>
          <w:rFonts w:eastAsia="Times New Roman" w:cs="Times New Roman"/>
          <w:spacing w:val="3"/>
          <w:kern w:val="0"/>
          <w:sz w:val="26"/>
          <w:szCs w:val="26"/>
          <w14:ligatures w14:val="none"/>
        </w:rPr>
        <w:t>Đoạn mã HTML bao gồm hai phần chính được bọc trong các thẻ `&lt;div&gt;` có class là `"container"` và `"container p-5 text-dark text-center"` để định dạng và căn giữa nội dung.</w:t>
      </w:r>
    </w:p>
    <w:p w14:paraId="51BC78FC" w14:textId="61832EBA" w:rsidR="00231F34" w:rsidRPr="00CC2E66" w:rsidRDefault="00231F34"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231F34">
        <w:rPr>
          <w:rFonts w:eastAsia="Times New Roman" w:cs="Times New Roman"/>
          <w:spacing w:val="3"/>
          <w:kern w:val="0"/>
          <w:sz w:val="26"/>
          <w:szCs w:val="26"/>
          <w14:ligatures w14:val="none"/>
        </w:rPr>
        <w:t>Phần đầu tiên chứa một tiêu đề h1 với màu đỏ và một đoạn văn bản giới thiệu về dịch vụ của AQS Event.</w:t>
      </w:r>
    </w:p>
    <w:p w14:paraId="0B070E53" w14:textId="77777777" w:rsidR="00B9389D" w:rsidRPr="00B9389D" w:rsidRDefault="00B9389D" w:rsidP="000D1D0F">
      <w:pPr>
        <w:shd w:val="clear" w:color="auto" w:fill="FFFFFF"/>
        <w:spacing w:before="120" w:after="0" w:line="360" w:lineRule="auto"/>
        <w:jc w:val="both"/>
        <w:rPr>
          <w:rFonts w:eastAsia="Times New Roman" w:cs="Times New Roman"/>
          <w:spacing w:val="3"/>
          <w:kern w:val="0"/>
          <w:sz w:val="26"/>
          <w:szCs w:val="26"/>
          <w14:ligatures w14:val="none"/>
        </w:rPr>
      </w:pPr>
      <w:r w:rsidRPr="00B9389D">
        <w:rPr>
          <w:rFonts w:eastAsia="Times New Roman" w:cs="Times New Roman"/>
          <w:spacing w:val="3"/>
          <w:kern w:val="0"/>
          <w:sz w:val="26"/>
          <w:szCs w:val="26"/>
          <w14:ligatures w14:val="none"/>
        </w:rPr>
        <w:t>&lt;div class="container p-5 text-dark text-center" id="service"&gt;</w:t>
      </w:r>
    </w:p>
    <w:p w14:paraId="28BD4099" w14:textId="77777777" w:rsidR="00B9389D" w:rsidRPr="00B9389D" w:rsidRDefault="00B9389D"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B9389D">
        <w:rPr>
          <w:rFonts w:eastAsia="Times New Roman" w:cs="Times New Roman"/>
          <w:spacing w:val="3"/>
          <w:kern w:val="0"/>
          <w:sz w:val="26"/>
          <w:szCs w:val="26"/>
          <w14:ligatures w14:val="none"/>
        </w:rPr>
        <w:t>&lt;h1 style="color: red"&gt;&lt;b&gt;Lý do lựa chọn AQS Event?&lt;/b&gt;&lt;/h1&gt;</w:t>
      </w:r>
    </w:p>
    <w:p w14:paraId="0A141F33" w14:textId="5A657666" w:rsidR="00B9389D" w:rsidRPr="00B9389D" w:rsidRDefault="00B9389D"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B9389D">
        <w:rPr>
          <w:rFonts w:eastAsia="Times New Roman" w:cs="Times New Roman"/>
          <w:spacing w:val="3"/>
          <w:kern w:val="0"/>
          <w:sz w:val="26"/>
          <w:szCs w:val="26"/>
          <w14:ligatures w14:val="none"/>
        </w:rPr>
        <w:t xml:space="preserve">&lt;div&gt;Với nhiều năm kinh nghiệm </w:t>
      </w:r>
      <w:r w:rsidR="00F7133A" w:rsidRPr="00CC2E66">
        <w:rPr>
          <w:rFonts w:eastAsia="Times New Roman" w:cs="Times New Roman"/>
          <w:spacing w:val="3"/>
          <w:kern w:val="0"/>
          <w:sz w:val="26"/>
          <w:szCs w:val="26"/>
          <w:lang w:val="vi-VN"/>
          <w14:ligatures w14:val="none"/>
        </w:rPr>
        <w:t xml:space="preserve">... </w:t>
      </w:r>
      <w:r w:rsidRPr="00B9389D">
        <w:rPr>
          <w:rFonts w:eastAsia="Times New Roman" w:cs="Times New Roman"/>
          <w:spacing w:val="3"/>
          <w:kern w:val="0"/>
          <w:sz w:val="26"/>
          <w:szCs w:val="26"/>
          <w14:ligatures w14:val="none"/>
        </w:rPr>
        <w:t>cho sự kiện của mình.&lt;/div&gt;</w:t>
      </w:r>
    </w:p>
    <w:p w14:paraId="40FDAD23" w14:textId="77777777" w:rsidR="00B9389D" w:rsidRPr="00B9389D" w:rsidRDefault="00B9389D" w:rsidP="000D1D0F">
      <w:pPr>
        <w:shd w:val="clear" w:color="auto" w:fill="FFFFFF"/>
        <w:spacing w:before="120" w:after="0" w:line="360" w:lineRule="auto"/>
        <w:jc w:val="both"/>
        <w:rPr>
          <w:rFonts w:eastAsia="Times New Roman" w:cs="Times New Roman"/>
          <w:spacing w:val="3"/>
          <w:kern w:val="0"/>
          <w:sz w:val="26"/>
          <w:szCs w:val="26"/>
          <w14:ligatures w14:val="none"/>
        </w:rPr>
      </w:pPr>
      <w:r w:rsidRPr="00B9389D">
        <w:rPr>
          <w:rFonts w:eastAsia="Times New Roman" w:cs="Times New Roman"/>
          <w:spacing w:val="3"/>
          <w:kern w:val="0"/>
          <w:sz w:val="26"/>
          <w:szCs w:val="26"/>
          <w14:ligatures w14:val="none"/>
        </w:rPr>
        <w:t>&lt;/div&gt;</w:t>
      </w:r>
    </w:p>
    <w:p w14:paraId="467A43B2" w14:textId="13739062" w:rsidR="00231F34" w:rsidRPr="00CC2E66" w:rsidRDefault="00231F34"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231F34">
        <w:rPr>
          <w:rFonts w:eastAsia="Times New Roman" w:cs="Times New Roman"/>
          <w:spacing w:val="3"/>
          <w:kern w:val="0"/>
          <w:sz w:val="26"/>
          <w:szCs w:val="26"/>
          <w14:ligatures w14:val="none"/>
        </w:rPr>
        <w:t>Phần thứ hai chứa một hàng gồm bốn cột (các cột có class là `"col-sm-3"`) để hiển thị thông tin về các lý do lựa chọn AQS Event. Mỗi cột chứa một thẻ `&lt;div&gt;` với class là `"card"` để tạo hiệu ứng thẻ bài và chứa các thông tin về lý do lựa chọn. Các thông tin bao gồm hình ảnh, tiêu đề và mô tả. Hình ảnh được đặt trong thẻ `&lt;img&gt;` và tiêu đề cùng mô tả được đặt trong các thẻ `&lt;h5&gt;` và `&lt;p&gt;`.</w:t>
      </w:r>
    </w:p>
    <w:p w14:paraId="6F4C9250" w14:textId="77777777" w:rsidR="004727B8" w:rsidRPr="004727B8" w:rsidRDefault="004727B8" w:rsidP="000D1D0F">
      <w:pPr>
        <w:shd w:val="clear" w:color="auto" w:fill="FFFFFF"/>
        <w:spacing w:before="120" w:after="0" w:line="360" w:lineRule="auto"/>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lastRenderedPageBreak/>
        <w:t>&lt;div class="container"&gt;</w:t>
      </w:r>
    </w:p>
    <w:p w14:paraId="6795EB17" w14:textId="77777777" w:rsidR="004727B8" w:rsidRPr="004727B8" w:rsidRDefault="004727B8"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 class="row"&gt;</w:t>
      </w:r>
    </w:p>
    <w:p w14:paraId="7D68BE13" w14:textId="77777777" w:rsidR="004727B8" w:rsidRPr="004727B8" w:rsidRDefault="004727B8" w:rsidP="000D1D0F">
      <w:pPr>
        <w:shd w:val="clear" w:color="auto" w:fill="FFFFFF"/>
        <w:spacing w:before="120" w:after="0" w:line="360" w:lineRule="auto"/>
        <w:ind w:firstLine="1134"/>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 class="col-sm-3"&gt;</w:t>
      </w:r>
    </w:p>
    <w:p w14:paraId="3650CE3F" w14:textId="77777777" w:rsidR="004727B8" w:rsidRPr="004727B8" w:rsidRDefault="004727B8" w:rsidP="000D1D0F">
      <w:pPr>
        <w:shd w:val="clear" w:color="auto" w:fill="FFFFFF"/>
        <w:spacing w:before="120" w:after="0" w:line="360" w:lineRule="auto"/>
        <w:ind w:firstLine="1701"/>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 class="card align-items-center text-center"&gt;</w:t>
      </w:r>
    </w:p>
    <w:p w14:paraId="55051DBA" w14:textId="12099842" w:rsidR="004727B8" w:rsidRPr="004727B8" w:rsidRDefault="004727B8" w:rsidP="000D1D0F">
      <w:pPr>
        <w:shd w:val="clear" w:color="auto" w:fill="FFFFFF"/>
        <w:spacing w:before="120" w:after="0" w:line="360" w:lineRule="auto"/>
        <w:ind w:firstLine="2268"/>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&lt;img src="../img/icon/circle-check-solid.svg" style="width: 30px; margin-top: 10px;" alt="..."&gt;</w:t>
      </w:r>
    </w:p>
    <w:p w14:paraId="4052566A" w14:textId="77777777" w:rsidR="004727B8" w:rsidRPr="004727B8" w:rsidRDefault="004727B8" w:rsidP="000D1D0F">
      <w:pPr>
        <w:shd w:val="clear" w:color="auto" w:fill="FFFFFF"/>
        <w:spacing w:before="120" w:after="0" w:line="360" w:lineRule="auto"/>
        <w:ind w:firstLine="2268"/>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 class="card-body"&gt;</w:t>
      </w:r>
    </w:p>
    <w:p w14:paraId="31CA054A" w14:textId="77777777" w:rsidR="004727B8" w:rsidRPr="004727B8" w:rsidRDefault="004727B8" w:rsidP="000D1D0F">
      <w:pPr>
        <w:shd w:val="clear" w:color="auto" w:fill="FFFFFF"/>
        <w:spacing w:before="120" w:after="0" w:line="360" w:lineRule="auto"/>
        <w:ind w:firstLine="2835"/>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&lt;h5 class="card-title"&gt;Đội ngũ CHUYÊN NGHIỆP&lt;/h5&gt;</w:t>
      </w:r>
    </w:p>
    <w:p w14:paraId="74CD35C9" w14:textId="5DFD2D93" w:rsidR="004727B8" w:rsidRPr="004727B8" w:rsidRDefault="004727B8" w:rsidP="000D1D0F">
      <w:pPr>
        <w:shd w:val="clear" w:color="auto" w:fill="FFFFFF"/>
        <w:spacing w:before="120" w:after="0" w:line="360" w:lineRule="auto"/>
        <w:ind w:firstLine="2835"/>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 xml:space="preserve">&lt;p class="card-text"&gt;Đội </w:t>
      </w:r>
      <w:r w:rsidR="00663C6D" w:rsidRPr="00CC2E66">
        <w:rPr>
          <w:rFonts w:eastAsia="Times New Roman" w:cs="Times New Roman"/>
          <w:spacing w:val="3"/>
          <w:kern w:val="0"/>
          <w:sz w:val="26"/>
          <w:szCs w:val="26"/>
          <w14:ligatures w14:val="none"/>
        </w:rPr>
        <w:t>ngũ</w:t>
      </w:r>
      <w:r w:rsidR="00663C6D" w:rsidRPr="00CC2E66">
        <w:rPr>
          <w:rFonts w:eastAsia="Times New Roman" w:cs="Times New Roman"/>
          <w:spacing w:val="3"/>
          <w:kern w:val="0"/>
          <w:sz w:val="26"/>
          <w:szCs w:val="26"/>
          <w:lang w:val="vi-VN"/>
          <w14:ligatures w14:val="none"/>
        </w:rPr>
        <w:t>..</w:t>
      </w:r>
      <w:r w:rsidRPr="004727B8">
        <w:rPr>
          <w:rFonts w:eastAsia="Times New Roman" w:cs="Times New Roman"/>
          <w:spacing w:val="3"/>
          <w:kern w:val="0"/>
          <w:sz w:val="26"/>
          <w:szCs w:val="26"/>
          <w14:ligatures w14:val="none"/>
        </w:rPr>
        <w:t>.&lt;/p&gt;</w:t>
      </w:r>
    </w:p>
    <w:p w14:paraId="7F9564F0" w14:textId="77777777" w:rsidR="004727B8" w:rsidRPr="004727B8" w:rsidRDefault="004727B8" w:rsidP="000D1D0F">
      <w:pPr>
        <w:shd w:val="clear" w:color="auto" w:fill="FFFFFF"/>
        <w:spacing w:before="120" w:after="0" w:line="360" w:lineRule="auto"/>
        <w:ind w:firstLine="2268"/>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&lt;/div&gt;</w:t>
      </w:r>
    </w:p>
    <w:p w14:paraId="214E5462" w14:textId="77777777" w:rsidR="004727B8" w:rsidRPr="004727B8" w:rsidRDefault="004727B8" w:rsidP="000D1D0F">
      <w:pPr>
        <w:shd w:val="clear" w:color="auto" w:fill="FFFFFF"/>
        <w:spacing w:before="120" w:after="0" w:line="360" w:lineRule="auto"/>
        <w:ind w:firstLine="1701"/>
        <w:jc w:val="both"/>
        <w:rPr>
          <w:rFonts w:eastAsia="Times New Roman" w:cs="Times New Roman"/>
          <w:spacing w:val="3"/>
          <w:kern w:val="0"/>
          <w:sz w:val="26"/>
          <w:szCs w:val="26"/>
          <w14:ligatures w14:val="none"/>
        </w:rPr>
      </w:pPr>
      <w:r w:rsidRPr="004727B8">
        <w:rPr>
          <w:rFonts w:eastAsia="Times New Roman" w:cs="Times New Roman"/>
          <w:spacing w:val="3"/>
          <w:kern w:val="0"/>
          <w:sz w:val="26"/>
          <w:szCs w:val="26"/>
          <w14:ligatures w14:val="none"/>
        </w:rPr>
        <w:t>&lt;/div&gt;</w:t>
      </w:r>
    </w:p>
    <w:p w14:paraId="5507FD8E" w14:textId="77777777" w:rsidR="004727B8" w:rsidRPr="00CC2E66" w:rsidRDefault="004727B8" w:rsidP="000D1D0F">
      <w:pPr>
        <w:shd w:val="clear" w:color="auto" w:fill="FFFFFF"/>
        <w:spacing w:before="120" w:after="0" w:line="360" w:lineRule="auto"/>
        <w:ind w:firstLine="1134"/>
        <w:jc w:val="both"/>
        <w:rPr>
          <w:rFonts w:eastAsia="Times New Roman" w:cs="Times New Roman"/>
          <w:spacing w:val="3"/>
          <w:kern w:val="0"/>
          <w:sz w:val="26"/>
          <w:szCs w:val="26"/>
          <w:lang w:val="vi-VN"/>
          <w14:ligatures w14:val="none"/>
        </w:rPr>
      </w:pPr>
      <w:r w:rsidRPr="004727B8">
        <w:rPr>
          <w:rFonts w:eastAsia="Times New Roman" w:cs="Times New Roman"/>
          <w:spacing w:val="3"/>
          <w:kern w:val="0"/>
          <w:sz w:val="26"/>
          <w:szCs w:val="26"/>
          <w14:ligatures w14:val="none"/>
        </w:rPr>
        <w:t>&lt;/div&gt;</w:t>
      </w:r>
    </w:p>
    <w:p w14:paraId="4A47DE2B" w14:textId="4B80B37D" w:rsidR="00440386" w:rsidRPr="00CC2E66" w:rsidRDefault="00440386" w:rsidP="000D1D0F">
      <w:pPr>
        <w:shd w:val="clear" w:color="auto" w:fill="FFFFFF"/>
        <w:spacing w:before="120" w:after="0" w:line="360" w:lineRule="auto"/>
        <w:ind w:firstLine="1134"/>
        <w:jc w:val="both"/>
        <w:rPr>
          <w:rFonts w:cs="Times New Roman"/>
          <w:spacing w:val="3"/>
          <w:sz w:val="26"/>
          <w:szCs w:val="26"/>
          <w:shd w:val="clear" w:color="auto" w:fill="FFFFFF"/>
          <w:lang w:val="vi-VN"/>
        </w:rPr>
      </w:pPr>
      <w:r w:rsidRPr="00CC2E66">
        <w:rPr>
          <w:rFonts w:cs="Times New Roman"/>
          <w:spacing w:val="3"/>
          <w:sz w:val="26"/>
          <w:szCs w:val="26"/>
          <w:shd w:val="clear" w:color="auto" w:fill="FFFFFF"/>
        </w:rPr>
        <w:t>&lt;!</w:t>
      </w:r>
      <w:r w:rsidRPr="00CC2E66">
        <w:rPr>
          <w:rFonts w:cs="Times New Roman"/>
          <w:spacing w:val="3"/>
          <w:sz w:val="26"/>
          <w:szCs w:val="26"/>
          <w:shd w:val="clear" w:color="auto" w:fill="FFFFFF"/>
          <w:lang w:val="vi-VN"/>
        </w:rPr>
        <w:t>--</w:t>
      </w:r>
      <w:r w:rsidRPr="00CC2E66">
        <w:rPr>
          <w:rFonts w:cs="Times New Roman"/>
          <w:spacing w:val="3"/>
          <w:sz w:val="26"/>
          <w:szCs w:val="26"/>
          <w:shd w:val="clear" w:color="auto" w:fill="FFFFFF"/>
        </w:rPr>
        <w:t>Thực</w:t>
      </w:r>
      <w:r w:rsidRPr="00CC2E66">
        <w:rPr>
          <w:rFonts w:cs="Times New Roman"/>
          <w:spacing w:val="3"/>
          <w:sz w:val="26"/>
          <w:szCs w:val="26"/>
          <w:shd w:val="clear" w:color="auto" w:fill="FFFFFF"/>
          <w:lang w:val="vi-VN"/>
        </w:rPr>
        <w:t xml:space="preserve"> hiện tương tự với 3 cột còn lại</w:t>
      </w:r>
      <w:r w:rsidRPr="00CC2E66">
        <w:rPr>
          <w:rFonts w:cs="Times New Roman"/>
          <w:spacing w:val="3"/>
          <w:sz w:val="26"/>
          <w:szCs w:val="26"/>
          <w:shd w:val="clear" w:color="auto" w:fill="FFFFFF"/>
        </w:rPr>
        <w:t xml:space="preserve"> --&gt;</w:t>
      </w:r>
    </w:p>
    <w:p w14:paraId="7F990CA4" w14:textId="33DEB145" w:rsidR="00BE56AB" w:rsidRPr="00CC2E66" w:rsidRDefault="00BE56AB" w:rsidP="000D1D0F">
      <w:pPr>
        <w:shd w:val="clear" w:color="auto" w:fill="FFFFFF"/>
        <w:spacing w:before="120" w:after="0" w:line="360" w:lineRule="auto"/>
        <w:ind w:firstLine="567"/>
        <w:jc w:val="both"/>
        <w:rPr>
          <w:rFonts w:cs="Times New Roman"/>
          <w:spacing w:val="3"/>
          <w:sz w:val="26"/>
          <w:szCs w:val="26"/>
          <w:shd w:val="clear" w:color="auto" w:fill="FFFFFF"/>
          <w:lang w:val="vi-VN"/>
        </w:rPr>
      </w:pPr>
      <w:r w:rsidRPr="00CC2E66">
        <w:rPr>
          <w:rFonts w:cs="Times New Roman"/>
          <w:spacing w:val="3"/>
          <w:sz w:val="26"/>
          <w:szCs w:val="26"/>
          <w:shd w:val="clear" w:color="auto" w:fill="FFFFFF"/>
          <w:lang w:val="vi-VN"/>
        </w:rPr>
        <w:t>&lt;/div&gt;</w:t>
      </w:r>
    </w:p>
    <w:p w14:paraId="11E0C5E2" w14:textId="67C2CFB1" w:rsidR="00BE56AB" w:rsidRPr="00CC2E66" w:rsidRDefault="00BE56AB" w:rsidP="000D1D0F">
      <w:pPr>
        <w:shd w:val="clear" w:color="auto" w:fill="FFFFFF"/>
        <w:spacing w:before="120" w:after="0" w:line="360" w:lineRule="auto"/>
        <w:jc w:val="both"/>
        <w:rPr>
          <w:rFonts w:cs="Times New Roman"/>
          <w:spacing w:val="3"/>
          <w:sz w:val="26"/>
          <w:szCs w:val="26"/>
          <w:shd w:val="clear" w:color="auto" w:fill="FFFFFF"/>
          <w:lang w:val="vi-VN"/>
        </w:rPr>
      </w:pPr>
      <w:r w:rsidRPr="00CC2E66">
        <w:rPr>
          <w:rFonts w:cs="Times New Roman"/>
          <w:spacing w:val="3"/>
          <w:sz w:val="26"/>
          <w:szCs w:val="26"/>
          <w:shd w:val="clear" w:color="auto" w:fill="FFFFFF"/>
          <w:lang w:val="vi-VN"/>
        </w:rPr>
        <w:t>&lt;/div&gt;</w:t>
      </w:r>
    </w:p>
    <w:p w14:paraId="1581E183" w14:textId="4917963A"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Để thêm hình ảnh vào card, sử dụng thẻ &lt;img&gt; trong thẻ &lt;div&gt; với class là "card-img".</w:t>
      </w:r>
    </w:p>
    <w:p w14:paraId="32B51DE8" w14:textId="3EA2342B"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Địa chỉ của hình ảnh được đặt trong thuộc tính src của thẻ &lt;img&gt;.</w:t>
      </w:r>
    </w:p>
    <w:p w14:paraId="69491369" w14:textId="3F1CA097" w:rsidR="007D68A2" w:rsidRPr="007D68A2" w:rsidRDefault="007D68A2" w:rsidP="000D1D0F">
      <w:pPr>
        <w:shd w:val="clear" w:color="auto" w:fill="FFFFFF"/>
        <w:spacing w:before="120" w:after="0" w:line="360" w:lineRule="auto"/>
        <w:jc w:val="both"/>
        <w:rPr>
          <w:rFonts w:eastAsia="Times New Roman" w:cs="Times New Roman"/>
          <w:spacing w:val="3"/>
          <w:kern w:val="0"/>
          <w:sz w:val="26"/>
          <w:szCs w:val="26"/>
          <w:lang w:val="vi-VN"/>
          <w14:ligatures w14:val="none"/>
        </w:rPr>
      </w:pPr>
      <w:r w:rsidRPr="007D68A2">
        <w:rPr>
          <w:rFonts w:eastAsia="Times New Roman" w:cs="Times New Roman"/>
          <w:spacing w:val="3"/>
          <w:kern w:val="0"/>
          <w:sz w:val="26"/>
          <w:szCs w:val="26"/>
          <w14:ligatures w14:val="none"/>
        </w:rPr>
        <w:t>&lt;img src="../img/icon/circle-check-solid.svg" style="width: 30px; margin-top: 10px;" class="card-img" alt="..."&gt;</w:t>
      </w:r>
    </w:p>
    <w:p w14:paraId="5A51D1E0" w14:textId="459EF1D8"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Sử dụng các thẻ &lt;h5&gt; và &lt;p&gt; để thêm tiêu đề và mô tả cho card.</w:t>
      </w:r>
    </w:p>
    <w:p w14:paraId="0FED75F7" w14:textId="063653AF"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Tiêu đề và mô tả được đặt trong các thẻ &lt;h5&gt; và &lt;p&gt; bên trong thẻ &lt;div&gt; với class là "card-body".</w:t>
      </w:r>
    </w:p>
    <w:p w14:paraId="37D9499B" w14:textId="77777777" w:rsidR="007D68A2" w:rsidRPr="007D68A2" w:rsidRDefault="007D68A2" w:rsidP="000D1D0F">
      <w:pPr>
        <w:shd w:val="clear" w:color="auto" w:fill="FFFFFF"/>
        <w:spacing w:before="120" w:after="0" w:line="360" w:lineRule="auto"/>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&lt;div class="card-body"&gt;</w:t>
      </w:r>
    </w:p>
    <w:p w14:paraId="25E9A058" w14:textId="77777777"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&lt;h5 class="card-title"&gt;Đội ngũ CHUYÊN NGHIỆP&lt;/h5&gt;</w:t>
      </w:r>
    </w:p>
    <w:p w14:paraId="0EB90C11" w14:textId="27E952AB"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 xml:space="preserve">&lt;p class="card-text"&gt;Đội ngũ chuyên </w:t>
      </w:r>
      <w:r w:rsidR="00D44CFD" w:rsidRPr="00CC2E66">
        <w:rPr>
          <w:rFonts w:eastAsia="Times New Roman" w:cs="Times New Roman"/>
          <w:spacing w:val="3"/>
          <w:kern w:val="0"/>
          <w:sz w:val="26"/>
          <w:szCs w:val="26"/>
          <w14:ligatures w14:val="none"/>
        </w:rPr>
        <w:t>gia</w:t>
      </w:r>
      <w:r w:rsidR="00D44CFD" w:rsidRPr="00CC2E66">
        <w:rPr>
          <w:rFonts w:eastAsia="Times New Roman" w:cs="Times New Roman"/>
          <w:spacing w:val="3"/>
          <w:kern w:val="0"/>
          <w:sz w:val="26"/>
          <w:szCs w:val="26"/>
          <w:lang w:val="vi-VN"/>
          <w14:ligatures w14:val="none"/>
        </w:rPr>
        <w:t>..</w:t>
      </w:r>
      <w:r w:rsidRPr="007D68A2">
        <w:rPr>
          <w:rFonts w:eastAsia="Times New Roman" w:cs="Times New Roman"/>
          <w:spacing w:val="3"/>
          <w:kern w:val="0"/>
          <w:sz w:val="26"/>
          <w:szCs w:val="26"/>
          <w14:ligatures w14:val="none"/>
        </w:rPr>
        <w:t>.&lt;/p&gt;</w:t>
      </w:r>
    </w:p>
    <w:p w14:paraId="6C108F36" w14:textId="77777777" w:rsidR="007D68A2" w:rsidRPr="007D68A2" w:rsidRDefault="007D68A2" w:rsidP="000D1D0F">
      <w:pPr>
        <w:shd w:val="clear" w:color="auto" w:fill="FFFFFF"/>
        <w:spacing w:before="120" w:after="0" w:line="360" w:lineRule="auto"/>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lastRenderedPageBreak/>
        <w:t>&lt;/div&gt;</w:t>
      </w:r>
    </w:p>
    <w:p w14:paraId="5C260CD2" w14:textId="4F119222" w:rsidR="007D68A2" w:rsidRPr="007D68A2" w:rsidRDefault="007D68A2"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7D68A2">
        <w:rPr>
          <w:rFonts w:eastAsia="Times New Roman" w:cs="Times New Roman"/>
          <w:spacing w:val="3"/>
          <w:kern w:val="0"/>
          <w:sz w:val="26"/>
          <w:szCs w:val="26"/>
          <w14:ligatures w14:val="none"/>
        </w:rPr>
        <w:t>Sử dụng các lớp CSS grid hoặc Bootstrap grid để sắp xếp card trong hàng và cột theo ý muốn.</w:t>
      </w:r>
    </w:p>
    <w:p w14:paraId="524A2045" w14:textId="4AB2952A" w:rsidR="003F1523" w:rsidRPr="00CC2E66" w:rsidRDefault="00730826" w:rsidP="000D1D0F">
      <w:pPr>
        <w:pStyle w:val="Heading2"/>
        <w:spacing w:before="120" w:after="0" w:line="360" w:lineRule="auto"/>
        <w:ind w:firstLine="0"/>
        <w:rPr>
          <w:lang w:val="vi-VN"/>
        </w:rPr>
      </w:pPr>
      <w:bookmarkStart w:id="97" w:name="_Toc165193836"/>
      <w:r w:rsidRPr="00CC2E66">
        <w:t>3.3 TRANG GIỚI THIỆU</w:t>
      </w:r>
      <w:bookmarkEnd w:id="97"/>
    </w:p>
    <w:p w14:paraId="7171B203" w14:textId="2B3C2C8F" w:rsidR="003F1523" w:rsidRPr="00CC2E66" w:rsidRDefault="001B6DD3" w:rsidP="000D1D0F">
      <w:pPr>
        <w:pStyle w:val="Heading3"/>
        <w:spacing w:before="120" w:after="0" w:line="360" w:lineRule="auto"/>
        <w:ind w:firstLine="567"/>
        <w:rPr>
          <w:lang w:val="vi-VN"/>
        </w:rPr>
      </w:pPr>
      <w:bookmarkStart w:id="98" w:name="_Toc165193837"/>
      <w:r w:rsidRPr="00CC2E66">
        <w:rPr>
          <w:lang w:val="vi-VN"/>
        </w:rPr>
        <w:t>3.3.1 Mục tiêu và yêu cầu</w:t>
      </w:r>
      <w:bookmarkEnd w:id="98"/>
    </w:p>
    <w:p w14:paraId="63E58B0A" w14:textId="77777777" w:rsidR="00127714" w:rsidRPr="00CC2E66" w:rsidRDefault="001B6DD3" w:rsidP="000D1D0F">
      <w:pPr>
        <w:spacing w:before="120" w:after="0" w:line="360" w:lineRule="auto"/>
        <w:ind w:firstLine="567"/>
        <w:jc w:val="both"/>
        <w:rPr>
          <w:sz w:val="26"/>
          <w:szCs w:val="26"/>
          <w:lang w:val="vi-VN"/>
        </w:rPr>
      </w:pPr>
      <w:r w:rsidRPr="00CC2E66">
        <w:rPr>
          <w:sz w:val="26"/>
          <w:szCs w:val="26"/>
          <w:lang w:val="vi-VN"/>
        </w:rPr>
        <w:t xml:space="preserve">Mục tiêu: </w:t>
      </w:r>
    </w:p>
    <w:p w14:paraId="5285BC3C" w14:textId="77777777" w:rsidR="00127714" w:rsidRPr="00CC2E66" w:rsidRDefault="001B6DD3" w:rsidP="000D1D0F">
      <w:pPr>
        <w:pStyle w:val="ListParagraph"/>
        <w:numPr>
          <w:ilvl w:val="0"/>
          <w:numId w:val="4"/>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Tạo ra trang Giới thiệu</w:t>
      </w:r>
      <w:r w:rsidR="00127714" w:rsidRPr="00CC2E66">
        <w:rPr>
          <w:rFonts w:ascii="Times New Roman" w:hAnsi="Times New Roman"/>
          <w:sz w:val="26"/>
          <w:szCs w:val="26"/>
          <w:lang w:val="vi-VN"/>
        </w:rPr>
        <w:t xml:space="preserve"> ấn tượng, giúp khách hàng và đối tác hiểu rõ hơn về giá trị mà công ty mang lại thông qua Mục tiêu, Tầm nhìn, Sứ mệnh. </w:t>
      </w:r>
    </w:p>
    <w:p w14:paraId="3E599FC6" w14:textId="39BAE8E7" w:rsidR="001B6DD3" w:rsidRPr="00CC2E66" w:rsidRDefault="00127714" w:rsidP="000D1D0F">
      <w:pPr>
        <w:pStyle w:val="ListParagraph"/>
        <w:numPr>
          <w:ilvl w:val="0"/>
          <w:numId w:val="4"/>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Xây dựng uy tín cho công ty, giúp phân biệt công ty với đối thủ cạnh tranh.</w:t>
      </w:r>
    </w:p>
    <w:p w14:paraId="78A5C626" w14:textId="77777777" w:rsidR="0036024B" w:rsidRPr="00CC2E66" w:rsidRDefault="00127714" w:rsidP="000D1D0F">
      <w:pPr>
        <w:spacing w:before="120" w:after="0" w:line="360" w:lineRule="auto"/>
        <w:ind w:firstLine="567"/>
        <w:jc w:val="both"/>
        <w:rPr>
          <w:sz w:val="26"/>
          <w:szCs w:val="26"/>
          <w:lang w:val="vi-VN"/>
        </w:rPr>
      </w:pPr>
      <w:r w:rsidRPr="00CC2E66">
        <w:rPr>
          <w:sz w:val="26"/>
          <w:szCs w:val="26"/>
          <w:lang w:val="vi-VN"/>
        </w:rPr>
        <w:t xml:space="preserve">Yêu cầu: </w:t>
      </w:r>
    </w:p>
    <w:p w14:paraId="554ADB5A" w14:textId="77777777" w:rsidR="0036024B" w:rsidRPr="00CC2E66" w:rsidRDefault="00127714"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 xml:space="preserve">Hình thức phân bố theo layout ban đầu đã định, căn giữa nội </w:t>
      </w:r>
      <w:r w:rsidR="0036024B" w:rsidRPr="00CC2E66">
        <w:rPr>
          <w:rFonts w:ascii="Times New Roman" w:hAnsi="Times New Roman"/>
          <w:sz w:val="26"/>
          <w:szCs w:val="26"/>
          <w:lang w:val="vi-VN"/>
        </w:rPr>
        <w:t>dung.</w:t>
      </w:r>
    </w:p>
    <w:p w14:paraId="5BA0CCA2" w14:textId="77777777" w:rsidR="0036024B" w:rsidRPr="00CC2E66" w:rsidRDefault="0036024B"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Đ</w:t>
      </w:r>
      <w:r w:rsidR="00127714" w:rsidRPr="00CC2E66">
        <w:rPr>
          <w:rFonts w:ascii="Times New Roman" w:hAnsi="Times New Roman"/>
          <w:sz w:val="26"/>
          <w:szCs w:val="26"/>
          <w:lang w:val="vi-VN"/>
        </w:rPr>
        <w:t xml:space="preserve">ảm bảo tính ổn định, tương thích trên các thiết bị khác </w:t>
      </w:r>
      <w:r w:rsidRPr="00CC2E66">
        <w:rPr>
          <w:rFonts w:ascii="Times New Roman" w:hAnsi="Times New Roman"/>
          <w:sz w:val="26"/>
          <w:szCs w:val="26"/>
          <w:lang w:val="vi-VN"/>
        </w:rPr>
        <w:t>nhau.</w:t>
      </w:r>
    </w:p>
    <w:p w14:paraId="1EAB2C26" w14:textId="33EFE593" w:rsidR="00B7665C" w:rsidRPr="00CC2E66" w:rsidRDefault="00B7665C" w:rsidP="000D1D0F">
      <w:pPr>
        <w:pStyle w:val="ListParagraph"/>
        <w:numPr>
          <w:ilvl w:val="0"/>
          <w:numId w:val="5"/>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Xây dựng các tính năng (front-end) và phát triển back-end.</w:t>
      </w:r>
    </w:p>
    <w:p w14:paraId="3775F4E7" w14:textId="31FA7055" w:rsidR="0036024B" w:rsidRPr="00CC2E66" w:rsidRDefault="0036024B" w:rsidP="000D1D0F">
      <w:pPr>
        <w:pStyle w:val="Heading3"/>
        <w:spacing w:before="120" w:after="0" w:line="360" w:lineRule="auto"/>
        <w:ind w:firstLine="567"/>
        <w:rPr>
          <w:lang w:val="vi-VN"/>
        </w:rPr>
      </w:pPr>
      <w:bookmarkStart w:id="99" w:name="_Toc165193838"/>
      <w:r w:rsidRPr="00CC2E66">
        <w:rPr>
          <w:lang w:val="vi-VN"/>
        </w:rPr>
        <w:t xml:space="preserve">3.3.2 </w:t>
      </w:r>
      <w:r w:rsidR="002F7553" w:rsidRPr="00CC2E66">
        <w:rPr>
          <w:lang w:val="vi-VN"/>
        </w:rPr>
        <w:t>Các bước thực hiện</w:t>
      </w:r>
      <w:bookmarkEnd w:id="99"/>
    </w:p>
    <w:p w14:paraId="41654DD5" w14:textId="77777777" w:rsidR="00D64FB6" w:rsidRPr="00CC2E66" w:rsidRDefault="00D64FB6" w:rsidP="000D1D0F">
      <w:pPr>
        <w:spacing w:before="120" w:after="0" w:line="360" w:lineRule="auto"/>
        <w:ind w:firstLine="567"/>
        <w:jc w:val="both"/>
        <w:rPr>
          <w:sz w:val="26"/>
          <w:szCs w:val="26"/>
          <w:lang w:val="vi-VN"/>
        </w:rPr>
      </w:pPr>
      <w:r w:rsidRPr="00CC2E66">
        <w:rPr>
          <w:sz w:val="26"/>
          <w:szCs w:val="26"/>
          <w:lang w:val="vi-VN"/>
        </w:rPr>
        <w:t>Bước 1: Tạo một tệp mới và lưu nó dưới dạng about.html, khai báo và thiết lập ngôn ngữ theo cấu trúc sau:</w:t>
      </w:r>
    </w:p>
    <w:p w14:paraId="6667BEBE" w14:textId="77777777" w:rsidR="00D64FB6" w:rsidRPr="00CC2E66" w:rsidRDefault="00D64FB6"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&lt;!DOCTYPE html&gt;</w:t>
      </w:r>
    </w:p>
    <w:p w14:paraId="350D5B1C" w14:textId="77777777" w:rsidR="00D64FB6" w:rsidRPr="00CC2E66" w:rsidRDefault="00D64FB6"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 lang="en"&gt;</w:t>
      </w:r>
    </w:p>
    <w:p w14:paraId="5C6D2413" w14:textId="77777777" w:rsidR="00D64FB6" w:rsidRPr="00CC2E66" w:rsidRDefault="00D64FB6"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620DE41D" w14:textId="77777777" w:rsidR="00D64FB6" w:rsidRPr="00CC2E66" w:rsidRDefault="00D64FB6" w:rsidP="00A4704E">
      <w:pPr>
        <w:spacing w:before="120" w:after="0" w:line="360" w:lineRule="auto"/>
        <w:ind w:left="1134"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&lt;meta charset="UTF-8"&gt;</w:t>
      </w:r>
    </w:p>
    <w:p w14:paraId="49F50600" w14:textId="77777777" w:rsidR="00D64FB6" w:rsidRPr="00CC2E66" w:rsidRDefault="00D64FB6"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57F40331" w14:textId="77777777" w:rsidR="00D64FB6" w:rsidRPr="00CC2E66" w:rsidRDefault="00D64FB6" w:rsidP="00A4704E">
      <w:pPr>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&lt;body&gt;</w:t>
      </w:r>
    </w:p>
    <w:p w14:paraId="472B5CCC" w14:textId="77777777" w:rsidR="00D64FB6" w:rsidRPr="00CC2E66" w:rsidRDefault="00D64FB6" w:rsidP="00A4704E">
      <w:pPr>
        <w:tabs>
          <w:tab w:val="left" w:pos="1134"/>
        </w:tabs>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ab/>
        <w:t>&lt;!</w:t>
      </w:r>
      <w:r w:rsidRPr="00CC2E66">
        <w:rPr>
          <w:rFonts w:ascii="Segoe UI" w:hAnsi="Segoe UI" w:cs="Segoe UI"/>
          <w:spacing w:val="3"/>
          <w:sz w:val="23"/>
          <w:szCs w:val="23"/>
          <w:shd w:val="clear" w:color="auto" w:fill="FFFFFF"/>
        </w:rPr>
        <w:t>--</w:t>
      </w:r>
      <w:r w:rsidRPr="00CC2E66">
        <w:rPr>
          <w:rFonts w:eastAsia="Times New Roman" w:cs="Times New Roman"/>
          <w:kern w:val="0"/>
          <w:sz w:val="26"/>
          <w:szCs w:val="26"/>
          <w:lang w:val="vi-VN"/>
          <w14:ligatures w14:val="none"/>
        </w:rPr>
        <w:t>Nội dung</w:t>
      </w:r>
      <w:r w:rsidRPr="00CC2E66">
        <w:rPr>
          <w:rFonts w:ascii="Segoe UI" w:hAnsi="Segoe UI" w:cs="Segoe UI"/>
          <w:spacing w:val="3"/>
          <w:sz w:val="23"/>
          <w:szCs w:val="23"/>
          <w:shd w:val="clear" w:color="auto" w:fill="FFFFFF"/>
        </w:rPr>
        <w:t>--&gt;</w:t>
      </w:r>
    </w:p>
    <w:p w14:paraId="6593CA76" w14:textId="77777777" w:rsidR="00D64FB6" w:rsidRPr="00CC2E66" w:rsidRDefault="00D64FB6"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&lt;/body&gt;</w:t>
      </w:r>
    </w:p>
    <w:p w14:paraId="71CAEE3A" w14:textId="77777777" w:rsidR="00D64FB6" w:rsidRPr="00CC2E66" w:rsidRDefault="00D64FB6"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&lt;/html&gt;</w:t>
      </w:r>
    </w:p>
    <w:p w14:paraId="11220D5A" w14:textId="77777777" w:rsidR="00D64FB6" w:rsidRPr="00CC2E66" w:rsidRDefault="00D64FB6" w:rsidP="000D1D0F">
      <w:pPr>
        <w:shd w:val="clear" w:color="auto" w:fill="FFFFFF"/>
        <w:spacing w:before="120" w:after="0" w:line="360" w:lineRule="auto"/>
        <w:ind w:firstLine="567"/>
        <w:rPr>
          <w:rFonts w:eastAsia="Times New Roman" w:cs="Times New Roman"/>
          <w:spacing w:val="3"/>
          <w:kern w:val="0"/>
          <w:sz w:val="26"/>
          <w:szCs w:val="26"/>
          <w14:ligatures w14:val="none"/>
        </w:rPr>
      </w:pPr>
      <w:r w:rsidRPr="00CC2E66">
        <w:rPr>
          <w:sz w:val="26"/>
          <w:szCs w:val="26"/>
          <w:lang w:val="vi-VN"/>
        </w:rPr>
        <w:t xml:space="preserve">Bước 2: </w:t>
      </w:r>
      <w:r w:rsidRPr="00CC2E66">
        <w:rPr>
          <w:rFonts w:eastAsia="Times New Roman" w:cs="Times New Roman"/>
          <w:spacing w:val="3"/>
          <w:kern w:val="0"/>
          <w:sz w:val="26"/>
          <w:szCs w:val="26"/>
          <w14:ligatures w14:val="none"/>
        </w:rPr>
        <w:t>Liên kết các file CSS và JavaScript</w:t>
      </w:r>
      <w:r w:rsidRPr="00CC2E66">
        <w:rPr>
          <w:rFonts w:eastAsia="Times New Roman" w:cs="Times New Roman"/>
          <w:spacing w:val="3"/>
          <w:kern w:val="0"/>
          <w:sz w:val="26"/>
          <w:szCs w:val="26"/>
          <w:lang w:val="vi-VN"/>
          <w14:ligatures w14:val="none"/>
        </w:rPr>
        <w:t xml:space="preserve"> vào phần head</w:t>
      </w:r>
      <w:r w:rsidRPr="00CC2E66">
        <w:rPr>
          <w:rFonts w:eastAsia="Times New Roman" w:cs="Times New Roman"/>
          <w:spacing w:val="3"/>
          <w:kern w:val="0"/>
          <w:sz w:val="26"/>
          <w:szCs w:val="26"/>
          <w14:ligatures w14:val="none"/>
        </w:rPr>
        <w:t>:</w:t>
      </w:r>
    </w:p>
    <w:p w14:paraId="6266E6EC" w14:textId="77777777" w:rsidR="00D64FB6" w:rsidRPr="00CC2E66" w:rsidRDefault="00D64FB6"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&lt;link&gt;: Liên kết các file CSS.</w:t>
      </w:r>
    </w:p>
    <w:p w14:paraId="20B5D28A" w14:textId="77777777" w:rsidR="00D64FB6" w:rsidRPr="00CC2E66" w:rsidRDefault="00D64FB6"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lastRenderedPageBreak/>
        <w:t>&lt;script&gt;: Liên kết các file JavaScript.</w:t>
      </w:r>
    </w:p>
    <w:p w14:paraId="7A5AB3B3" w14:textId="77777777" w:rsidR="00D64FB6" w:rsidRPr="00CC2E66" w:rsidRDefault="00D64FB6" w:rsidP="000D1D0F">
      <w:pPr>
        <w:spacing w:before="120" w:after="0" w:line="360" w:lineRule="auto"/>
        <w:ind w:left="567"/>
        <w:jc w:val="both"/>
        <w:rPr>
          <w:sz w:val="26"/>
          <w:szCs w:val="26"/>
          <w:lang w:val="vi-VN"/>
        </w:rPr>
      </w:pPr>
      <w:r w:rsidRPr="00CC2E66">
        <w:rPr>
          <w:sz w:val="26"/>
          <w:szCs w:val="26"/>
          <w:lang w:val="vi-VN"/>
        </w:rPr>
        <w:t>Bước 3: Xây dựng nội dung:</w:t>
      </w:r>
    </w:p>
    <w:p w14:paraId="39482887" w14:textId="7C52CF46" w:rsidR="004917D0" w:rsidRPr="00CC2E66" w:rsidRDefault="00D64FB6" w:rsidP="000D1D0F">
      <w:pPr>
        <w:spacing w:before="120" w:after="0" w:line="360" w:lineRule="auto"/>
        <w:ind w:firstLine="567"/>
        <w:jc w:val="both"/>
        <w:rPr>
          <w:sz w:val="26"/>
          <w:szCs w:val="26"/>
          <w:lang w:val="vi-VN"/>
        </w:rPr>
      </w:pPr>
      <w:r w:rsidRPr="00CC2E66">
        <w:rPr>
          <w:sz w:val="26"/>
          <w:szCs w:val="26"/>
          <w:lang w:val="vi-VN"/>
        </w:rPr>
        <w:t>Thiết lập ảnh nền đầu trang</w:t>
      </w:r>
      <w:r w:rsidR="000C1B23" w:rsidRPr="00CC2E66">
        <w:rPr>
          <w:sz w:val="26"/>
          <w:szCs w:val="26"/>
          <w:lang w:val="vi-VN"/>
        </w:rPr>
        <w:t xml:space="preserve"> </w:t>
      </w:r>
      <w:r w:rsidR="00E53B7C" w:rsidRPr="00CC2E66">
        <w:rPr>
          <w:sz w:val="26"/>
          <w:szCs w:val="26"/>
          <w:lang w:val="vi-VN"/>
        </w:rPr>
        <w:t>(</w:t>
      </w:r>
      <w:r w:rsidR="000C1B23" w:rsidRPr="00CC2E66">
        <w:rPr>
          <w:rFonts w:cs="Times New Roman"/>
          <w:spacing w:val="3"/>
          <w:sz w:val="26"/>
          <w:szCs w:val="26"/>
          <w:shd w:val="clear" w:color="auto" w:fill="FFFFFF"/>
        </w:rPr>
        <w:t>background-image:url('../img/bg.png')</w:t>
      </w:r>
      <w:r w:rsidR="00E53B7C" w:rsidRPr="00CC2E66">
        <w:rPr>
          <w:rFonts w:cs="Times New Roman"/>
          <w:spacing w:val="3"/>
          <w:sz w:val="26"/>
          <w:szCs w:val="26"/>
          <w:shd w:val="clear" w:color="auto" w:fill="FFFFFF"/>
          <w:lang w:val="vi-VN"/>
        </w:rPr>
        <w:t>)</w:t>
      </w:r>
      <w:r w:rsidRPr="00CC2E66">
        <w:rPr>
          <w:sz w:val="26"/>
          <w:szCs w:val="26"/>
          <w:lang w:val="vi-VN"/>
        </w:rPr>
        <w:t xml:space="preserve"> và </w:t>
      </w:r>
      <w:r w:rsidR="00531765" w:rsidRPr="00CC2E66">
        <w:rPr>
          <w:sz w:val="26"/>
          <w:szCs w:val="26"/>
          <w:lang w:val="vi-VN"/>
        </w:rPr>
        <w:t>background</w:t>
      </w:r>
      <w:r w:rsidRPr="00CC2E66">
        <w:rPr>
          <w:sz w:val="26"/>
          <w:szCs w:val="26"/>
          <w:lang w:val="vi-VN"/>
        </w:rPr>
        <w:t xml:space="preserve"> chứa tên trang web.</w:t>
      </w:r>
    </w:p>
    <w:p w14:paraId="05F45F5E" w14:textId="5380E3E8" w:rsidR="00FC6E4C" w:rsidRPr="00CC2E66" w:rsidRDefault="00FC6E4C"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&lt;div style="</w:t>
      </w:r>
      <w:r w:rsidRPr="00CC2E66">
        <w:rPr>
          <w:rFonts w:eastAsia="Times New Roman" w:cs="Times New Roman"/>
          <w:spacing w:val="3"/>
          <w:kern w:val="0"/>
          <w:sz w:val="26"/>
          <w:szCs w:val="26"/>
          <w:lang w:val="vi-VN"/>
          <w14:ligatures w14:val="none"/>
        </w:rPr>
        <w:t xml:space="preserve"> </w:t>
      </w:r>
      <w:r w:rsidRPr="00CC2E66">
        <w:rPr>
          <w:rFonts w:eastAsia="Times New Roman" w:cs="Times New Roman"/>
          <w:spacing w:val="3"/>
          <w:kern w:val="0"/>
          <w:sz w:val="26"/>
          <w:szCs w:val="26"/>
          <w14:ligatures w14:val="none"/>
        </w:rPr>
        <w:t>font-size: 20px; text-align: center; padding: 10px 100px; margin: -80px 150px; background-color: white;</w:t>
      </w:r>
      <w:r w:rsidR="00706F0B" w:rsidRPr="00CC2E66">
        <w:rPr>
          <w:rFonts w:eastAsia="Times New Roman" w:cs="Times New Roman"/>
          <w:spacing w:val="3"/>
          <w:kern w:val="0"/>
          <w:sz w:val="26"/>
          <w:szCs w:val="26"/>
          <w:lang w:val="vi-VN"/>
          <w14:ligatures w14:val="none"/>
        </w:rPr>
        <w:t xml:space="preserve"> </w:t>
      </w:r>
      <w:r w:rsidRPr="00CC2E66">
        <w:rPr>
          <w:rFonts w:eastAsia="Times New Roman" w:cs="Times New Roman"/>
          <w:spacing w:val="3"/>
          <w:kern w:val="0"/>
          <w:sz w:val="26"/>
          <w:szCs w:val="26"/>
          <w14:ligatures w14:val="none"/>
        </w:rPr>
        <w:t>box-shadow: 10px 20px 20px #d4d4d4;"&gt;</w:t>
      </w:r>
    </w:p>
    <w:p w14:paraId="6C092A60" w14:textId="370B90C3" w:rsidR="00F76819" w:rsidRPr="00CC2E66" w:rsidRDefault="00F76819" w:rsidP="000D1D0F">
      <w:pPr>
        <w:tabs>
          <w:tab w:val="left" w:pos="1134"/>
        </w:tabs>
        <w:spacing w:before="120" w:after="0" w:line="360" w:lineRule="auto"/>
        <w:ind w:left="567"/>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&lt;!</w:t>
      </w:r>
      <w:r w:rsidRPr="00CC2E66">
        <w:rPr>
          <w:rFonts w:ascii="Segoe UI" w:hAnsi="Segoe UI" w:cs="Segoe UI"/>
          <w:spacing w:val="3"/>
          <w:sz w:val="23"/>
          <w:szCs w:val="23"/>
          <w:shd w:val="clear" w:color="auto" w:fill="FFFFFF"/>
          <w:lang w:val="vi-VN"/>
        </w:rPr>
        <w:t>--</w:t>
      </w:r>
      <w:r w:rsidRPr="00CC2E66">
        <w:rPr>
          <w:rFonts w:eastAsia="Times New Roman" w:cs="Times New Roman"/>
          <w:kern w:val="0"/>
          <w:sz w:val="26"/>
          <w:szCs w:val="26"/>
          <w:lang w:val="vi-VN"/>
          <w14:ligatures w14:val="none"/>
        </w:rPr>
        <w:t>Tên trang web</w:t>
      </w:r>
      <w:r w:rsidRPr="00CC2E66">
        <w:rPr>
          <w:rFonts w:ascii="Segoe UI" w:hAnsi="Segoe UI" w:cs="Segoe UI"/>
          <w:spacing w:val="3"/>
          <w:sz w:val="23"/>
          <w:szCs w:val="23"/>
          <w:shd w:val="clear" w:color="auto" w:fill="FFFFFF"/>
        </w:rPr>
        <w:t>--&gt;</w:t>
      </w:r>
    </w:p>
    <w:p w14:paraId="17401BAD" w14:textId="3F45D08D" w:rsidR="00FC6E4C" w:rsidRPr="00CC2E66" w:rsidRDefault="00FC6E4C"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&lt;/div&gt;</w:t>
      </w:r>
    </w:p>
    <w:p w14:paraId="04ACC361" w14:textId="3603A0BC" w:rsidR="00D64FB6" w:rsidRPr="00CC2E66" w:rsidRDefault="00D64FB6" w:rsidP="000D1D0F">
      <w:pPr>
        <w:spacing w:before="120" w:after="0" w:line="360" w:lineRule="auto"/>
        <w:ind w:firstLine="567"/>
        <w:jc w:val="both"/>
        <w:rPr>
          <w:rFonts w:cs="Times New Roman"/>
          <w:spacing w:val="3"/>
          <w:sz w:val="26"/>
          <w:szCs w:val="26"/>
          <w:shd w:val="clear" w:color="auto" w:fill="FFFFFF"/>
          <w:lang w:val="vi-VN"/>
        </w:rPr>
      </w:pPr>
      <w:r w:rsidRPr="00CC2E66">
        <w:rPr>
          <w:sz w:val="26"/>
          <w:szCs w:val="26"/>
          <w:lang w:val="vi-VN"/>
        </w:rPr>
        <w:t>Tạo bóng cho khung chứa</w:t>
      </w:r>
      <w:r w:rsidR="00FC0463" w:rsidRPr="00CC2E66">
        <w:rPr>
          <w:sz w:val="26"/>
          <w:szCs w:val="26"/>
          <w:lang w:val="vi-VN"/>
        </w:rPr>
        <w:t xml:space="preserve"> (</w:t>
      </w:r>
      <w:r w:rsidRPr="00CC2E66">
        <w:rPr>
          <w:rFonts w:cs="Times New Roman"/>
          <w:spacing w:val="3"/>
          <w:sz w:val="26"/>
          <w:szCs w:val="26"/>
          <w:shd w:val="clear" w:color="auto" w:fill="FFFFFF"/>
        </w:rPr>
        <w:t>box-shadow: 10px 20px 20px #</w:t>
      </w:r>
      <w:r w:rsidR="00FC0463" w:rsidRPr="00CC2E66">
        <w:rPr>
          <w:rFonts w:cs="Times New Roman"/>
          <w:spacing w:val="3"/>
          <w:sz w:val="26"/>
          <w:szCs w:val="26"/>
          <w:shd w:val="clear" w:color="auto" w:fill="FFFFFF"/>
        </w:rPr>
        <w:t>d4d4d4</w:t>
      </w:r>
      <w:r w:rsidR="00FC0463" w:rsidRPr="00CC2E66">
        <w:rPr>
          <w:rFonts w:cs="Times New Roman"/>
          <w:spacing w:val="3"/>
          <w:sz w:val="26"/>
          <w:szCs w:val="26"/>
          <w:shd w:val="clear" w:color="auto" w:fill="FFFFFF"/>
          <w:lang w:val="vi-VN"/>
        </w:rPr>
        <w:t>)</w:t>
      </w:r>
      <w:r w:rsidRPr="00CC2E66">
        <w:rPr>
          <w:rFonts w:cs="Times New Roman"/>
          <w:spacing w:val="3"/>
          <w:sz w:val="26"/>
          <w:szCs w:val="26"/>
          <w:shd w:val="clear" w:color="auto" w:fill="FFFFFF"/>
          <w:lang w:val="vi-VN"/>
        </w:rPr>
        <w:t>.</w:t>
      </w:r>
    </w:p>
    <w:p w14:paraId="72D022B2" w14:textId="77777777" w:rsidR="00D64FB6" w:rsidRPr="00CC2E66" w:rsidRDefault="00D64FB6" w:rsidP="000D1D0F">
      <w:pPr>
        <w:spacing w:before="120" w:after="0" w:line="360" w:lineRule="auto"/>
        <w:ind w:firstLine="567"/>
        <w:jc w:val="both"/>
        <w:rPr>
          <w:rFonts w:cs="Times New Roman"/>
          <w:spacing w:val="3"/>
          <w:sz w:val="26"/>
          <w:szCs w:val="26"/>
          <w:shd w:val="clear" w:color="auto" w:fill="FFFFFF"/>
          <w:lang w:val="vi-VN"/>
        </w:rPr>
      </w:pPr>
      <w:r w:rsidRPr="00CC2E66">
        <w:rPr>
          <w:rFonts w:cs="Times New Roman"/>
          <w:spacing w:val="3"/>
          <w:sz w:val="26"/>
          <w:szCs w:val="26"/>
          <w:shd w:val="clear" w:color="auto" w:fill="FFFFFF"/>
          <w:lang w:val="vi-VN"/>
        </w:rPr>
        <w:t>Phần Mục tiêu, Tầm nhìn, Sứ mệnh hiển thị thông tin mục tiêu, tầm nhìn, sứ mệnh của công ty và hình ảnh minh họa.</w:t>
      </w:r>
    </w:p>
    <w:p w14:paraId="4C1601FD" w14:textId="77777777" w:rsidR="004D3FCB" w:rsidRPr="00CC2E66" w:rsidRDefault="004D3FCB"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&lt;div class="image-group"&gt;</w:t>
      </w:r>
    </w:p>
    <w:p w14:paraId="40FD7282" w14:textId="6BF2892C" w:rsidR="004D3FCB" w:rsidRPr="00CC2E66" w:rsidRDefault="004D3FCB" w:rsidP="000D1D0F">
      <w:pPr>
        <w:shd w:val="clear" w:color="auto" w:fill="FFFFFF"/>
        <w:spacing w:before="120" w:after="0" w:line="360" w:lineRule="auto"/>
        <w:ind w:firstLine="567"/>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 xml:space="preserve">&lt;img </w:t>
      </w:r>
      <w:r w:rsidR="001B4F8A" w:rsidRPr="00CC2E66">
        <w:rPr>
          <w:rFonts w:ascii="Segoe UI" w:eastAsia="Times New Roman" w:hAnsi="Segoe UI" w:cs="Segoe UI"/>
          <w:spacing w:val="3"/>
          <w:kern w:val="0"/>
          <w:sz w:val="23"/>
          <w:szCs w:val="23"/>
          <w14:ligatures w14:val="none"/>
        </w:rPr>
        <w:t>style="max-width:300px; float: left; border-radius: 10px; margin-right: 100px;"</w:t>
      </w:r>
      <w:r w:rsidR="001B4F8A" w:rsidRPr="00CC2E66">
        <w:rPr>
          <w:rFonts w:ascii="Segoe UI" w:eastAsia="Times New Roman" w:hAnsi="Segoe UI" w:cs="Segoe UI"/>
          <w:spacing w:val="3"/>
          <w:kern w:val="0"/>
          <w:sz w:val="23"/>
          <w:szCs w:val="23"/>
          <w:lang w:val="vi-VN"/>
          <w14:ligatures w14:val="none"/>
        </w:rPr>
        <w:t xml:space="preserve"> </w:t>
      </w:r>
      <w:r w:rsidRPr="00CC2E66">
        <w:rPr>
          <w:rFonts w:eastAsia="Times New Roman" w:cs="Times New Roman"/>
          <w:spacing w:val="3"/>
          <w:kern w:val="0"/>
          <w:sz w:val="26"/>
          <w:szCs w:val="26"/>
          <w14:ligatures w14:val="none"/>
        </w:rPr>
        <w:t>src="../img/muc-tieu.jpg" alt=""&gt;</w:t>
      </w:r>
    </w:p>
    <w:p w14:paraId="48B04796" w14:textId="5E69C011" w:rsidR="004F61B1" w:rsidRPr="00CC2E66" w:rsidRDefault="00A54C31" w:rsidP="000D1D0F">
      <w:pPr>
        <w:shd w:val="clear" w:color="auto" w:fill="FFFFFF"/>
        <w:spacing w:before="120" w:after="0" w:line="360" w:lineRule="auto"/>
        <w:ind w:firstLine="567"/>
        <w:rPr>
          <w:rFonts w:ascii="Segoe UI" w:eastAsia="Times New Roman" w:hAnsi="Segoe UI" w:cs="Segoe UI"/>
          <w:spacing w:val="3"/>
          <w:kern w:val="0"/>
          <w:sz w:val="23"/>
          <w:szCs w:val="23"/>
          <w:lang w:val="vi-VN"/>
          <w14:ligatures w14:val="none"/>
        </w:rPr>
      </w:pPr>
      <w:r w:rsidRPr="00CC2E66">
        <w:rPr>
          <w:rFonts w:eastAsia="Times New Roman" w:cs="Times New Roman"/>
          <w:spacing w:val="3"/>
          <w:kern w:val="0"/>
          <w:sz w:val="26"/>
          <w:szCs w:val="26"/>
          <w:lang w:val="vi-VN"/>
          <w14:ligatures w14:val="none"/>
        </w:rPr>
        <w:t>&lt;!--Nội dung--&gt;</w:t>
      </w:r>
    </w:p>
    <w:p w14:paraId="36934AFB" w14:textId="51204AC2" w:rsidR="00A54C31" w:rsidRPr="00CC2E66" w:rsidRDefault="00A54C31"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lang w:val="vi-VN"/>
          <w14:ligatures w14:val="none"/>
        </w:rPr>
        <w:t>&lt;/div&gt;</w:t>
      </w:r>
    </w:p>
    <w:p w14:paraId="4ECA30AB" w14:textId="22FD6E0B" w:rsidR="00C60C01" w:rsidRPr="00CC2E66" w:rsidRDefault="00C60C01" w:rsidP="000D1D0F">
      <w:pPr>
        <w:shd w:val="clear" w:color="auto" w:fill="FFFFFF"/>
        <w:spacing w:before="120" w:after="0" w:line="360" w:lineRule="auto"/>
        <w:ind w:firstLine="567"/>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lang w:val="vi-VN"/>
          <w14:ligatures w14:val="none"/>
        </w:rPr>
        <w:t>Với CSS như sau:</w:t>
      </w:r>
    </w:p>
    <w:p w14:paraId="561EBB78" w14:textId="77777777" w:rsidR="004D3FCB" w:rsidRPr="00CC2E66" w:rsidRDefault="004D3FCB"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.image-group {</w:t>
      </w:r>
    </w:p>
    <w:p w14:paraId="740AC70D" w14:textId="77777777" w:rsidR="004D3FCB" w:rsidRPr="00CC2E66" w:rsidRDefault="004D3FCB" w:rsidP="000D1D0F">
      <w:pPr>
        <w:shd w:val="clear" w:color="auto" w:fill="FFFFFF"/>
        <w:spacing w:before="120" w:after="0" w:line="360" w:lineRule="auto"/>
        <w:ind w:left="720" w:hanging="153"/>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font-size: 20px;</w:t>
      </w:r>
    </w:p>
    <w:p w14:paraId="5C834378" w14:textId="77777777" w:rsidR="004D3FCB" w:rsidRPr="00CC2E66" w:rsidRDefault="004D3FCB" w:rsidP="000D1D0F">
      <w:pPr>
        <w:shd w:val="clear" w:color="auto" w:fill="FFFFFF"/>
        <w:spacing w:before="120" w:after="0" w:line="360" w:lineRule="auto"/>
        <w:ind w:left="720" w:hanging="153"/>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margin: 150px 300px 0 300px;</w:t>
      </w:r>
    </w:p>
    <w:p w14:paraId="32C03547" w14:textId="77777777" w:rsidR="004D3FCB" w:rsidRPr="00CC2E66" w:rsidRDefault="004D3FCB" w:rsidP="000D1D0F">
      <w:pPr>
        <w:shd w:val="clear" w:color="auto" w:fill="FFFFFF"/>
        <w:spacing w:before="120" w:after="0" w:line="360" w:lineRule="auto"/>
        <w:ind w:left="720" w:hanging="153"/>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display: flex; /* Hiển thị ảnh và chữ cùng hàng */</w:t>
      </w:r>
    </w:p>
    <w:p w14:paraId="12C8A0BD" w14:textId="77777777" w:rsidR="004D3FCB" w:rsidRPr="00CC2E66" w:rsidRDefault="004D3FCB" w:rsidP="000D1D0F">
      <w:pPr>
        <w:shd w:val="clear" w:color="auto" w:fill="FFFFFF"/>
        <w:spacing w:before="120" w:after="0" w:line="360" w:lineRule="auto"/>
        <w:ind w:left="720" w:hanging="153"/>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align-items: center; /* Canh giữa theo chiều dọc */</w:t>
      </w:r>
    </w:p>
    <w:p w14:paraId="35CB3220" w14:textId="77777777" w:rsidR="004D3FCB" w:rsidRPr="00CC2E66" w:rsidRDefault="004D3FCB" w:rsidP="000D1D0F">
      <w:pPr>
        <w:shd w:val="clear" w:color="auto" w:fill="FFFFFF"/>
        <w:spacing w:before="120" w:after="0" w:line="360" w:lineRule="auto"/>
        <w:ind w:left="720" w:hanging="153"/>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text-align: center;</w:t>
      </w:r>
    </w:p>
    <w:p w14:paraId="40C2F92B" w14:textId="0A0D3D4A" w:rsidR="007B04DD" w:rsidRPr="00CC2E66" w:rsidRDefault="004D3FCB"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w:t>
      </w:r>
    </w:p>
    <w:p w14:paraId="35D00B4A" w14:textId="77777777" w:rsidR="00D64FB6" w:rsidRPr="00CC2E66" w:rsidRDefault="00D64FB6" w:rsidP="000D1D0F">
      <w:pPr>
        <w:spacing w:before="120" w:after="0" w:line="360" w:lineRule="auto"/>
        <w:ind w:firstLine="567"/>
        <w:jc w:val="both"/>
        <w:rPr>
          <w:rFonts w:cs="Times New Roman"/>
          <w:spacing w:val="3"/>
          <w:sz w:val="26"/>
          <w:szCs w:val="26"/>
          <w:shd w:val="clear" w:color="auto" w:fill="FFFFFF"/>
          <w:lang w:val="vi-VN"/>
        </w:rPr>
      </w:pPr>
      <w:r w:rsidRPr="00CC2E66">
        <w:rPr>
          <w:rFonts w:cs="Times New Roman"/>
          <w:spacing w:val="3"/>
          <w:sz w:val="26"/>
          <w:szCs w:val="26"/>
          <w:shd w:val="clear" w:color="auto" w:fill="FFFFFF"/>
          <w:lang w:val="vi-VN"/>
        </w:rPr>
        <w:t>Phần Nhà sáng lập giới thiệu thông tin, vị trí và ảnh của những người thành lập công ty và khai sinh trang web được giới hạn trong mỗi khung riêng biệt.</w:t>
      </w:r>
    </w:p>
    <w:p w14:paraId="094DDCD8" w14:textId="77777777" w:rsidR="00D64FB6" w:rsidRPr="00CC2E66" w:rsidRDefault="00D64FB6"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lastRenderedPageBreak/>
        <w:t>&lt;div class="i-container"&gt;</w:t>
      </w:r>
    </w:p>
    <w:p w14:paraId="0B1DFE79" w14:textId="77777777" w:rsidR="00D64FB6" w:rsidRPr="00CC2E66" w:rsidRDefault="00D64FB6" w:rsidP="000D1D0F">
      <w:pPr>
        <w:shd w:val="clear" w:color="auto" w:fill="FFFFFF"/>
        <w:spacing w:before="120" w:after="0" w:line="360" w:lineRule="auto"/>
        <w:ind w:firstLine="567"/>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&lt;h1 style="color: red"&gt;&lt;b&gt;NHÀ SÁNG LẬP&lt;/b&gt; &lt;/h1&gt;</w:t>
      </w:r>
    </w:p>
    <w:p w14:paraId="18B81DAF" w14:textId="77777777" w:rsidR="00D64FB6" w:rsidRPr="00CC2E66" w:rsidRDefault="00D64FB6" w:rsidP="000D1D0F">
      <w:pPr>
        <w:shd w:val="clear" w:color="auto" w:fill="FFFFFF"/>
        <w:spacing w:before="120" w:after="0" w:line="360" w:lineRule="auto"/>
        <w:ind w:left="567"/>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&lt;div class="team-member"&gt;</w:t>
      </w:r>
    </w:p>
    <w:p w14:paraId="6A577F1D" w14:textId="77777777" w:rsidR="00D64FB6" w:rsidRPr="00CC2E66" w:rsidRDefault="00D64FB6" w:rsidP="000D1D0F">
      <w:pPr>
        <w:shd w:val="clear" w:color="auto" w:fill="FFFFFF"/>
        <w:spacing w:before="120" w:after="0" w:line="360" w:lineRule="auto"/>
        <w:ind w:left="1134" w:hanging="11"/>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w:t>
      </w:r>
      <w:r w:rsidRPr="00CC2E66">
        <w:rPr>
          <w:rFonts w:eastAsia="Times New Roman" w:cs="Times New Roman"/>
          <w:spacing w:val="3"/>
          <w:kern w:val="0"/>
          <w:sz w:val="26"/>
          <w:szCs w:val="26"/>
          <w:lang w:val="vi-VN"/>
          <w14:ligatures w14:val="none"/>
        </w:rPr>
        <w:t>!--</w:t>
      </w:r>
      <w:r w:rsidRPr="00CC2E66">
        <w:rPr>
          <w:rFonts w:eastAsia="Times New Roman" w:cs="Times New Roman"/>
          <w:spacing w:val="3"/>
          <w:kern w:val="0"/>
          <w:sz w:val="26"/>
          <w:szCs w:val="26"/>
          <w14:ligatures w14:val="none"/>
        </w:rPr>
        <w:t>Thông</w:t>
      </w:r>
      <w:r w:rsidRPr="00CC2E66">
        <w:rPr>
          <w:rFonts w:eastAsia="Times New Roman" w:cs="Times New Roman"/>
          <w:spacing w:val="3"/>
          <w:kern w:val="0"/>
          <w:sz w:val="26"/>
          <w:szCs w:val="26"/>
          <w:lang w:val="vi-VN"/>
          <w14:ligatures w14:val="none"/>
        </w:rPr>
        <w:t xml:space="preserve"> tin</w:t>
      </w:r>
      <w:r w:rsidRPr="00CC2E66">
        <w:rPr>
          <w:rFonts w:eastAsia="Times New Roman" w:cs="Times New Roman"/>
          <w:spacing w:val="3"/>
          <w:kern w:val="0"/>
          <w:sz w:val="26"/>
          <w:szCs w:val="26"/>
          <w14:ligatures w14:val="none"/>
        </w:rPr>
        <w:t>--&gt;</w:t>
      </w:r>
    </w:p>
    <w:p w14:paraId="39B472BF" w14:textId="77777777" w:rsidR="00D64FB6" w:rsidRPr="00CC2E66" w:rsidRDefault="00D64FB6" w:rsidP="000D1D0F">
      <w:pPr>
        <w:shd w:val="clear" w:color="auto" w:fill="FFFFFF"/>
        <w:spacing w:before="120" w:after="0" w:line="360" w:lineRule="auto"/>
        <w:ind w:left="567"/>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&lt;/div&gt;</w:t>
      </w:r>
    </w:p>
    <w:p w14:paraId="5AA2E2DA" w14:textId="77777777" w:rsidR="00D64FB6" w:rsidRPr="00CC2E66" w:rsidRDefault="00D64FB6" w:rsidP="000D1D0F">
      <w:pPr>
        <w:shd w:val="clear" w:color="auto" w:fill="FFFFFF"/>
        <w:spacing w:before="120" w:after="0" w:line="360" w:lineRule="auto"/>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lang w:val="vi-VN"/>
          <w14:ligatures w14:val="none"/>
        </w:rPr>
        <w:t>&lt;/div&gt;</w:t>
      </w:r>
    </w:p>
    <w:p w14:paraId="35E59A64" w14:textId="77777777" w:rsidR="00D64FB6" w:rsidRPr="00CC2E66" w:rsidRDefault="00D64FB6" w:rsidP="000D1D0F">
      <w:pPr>
        <w:spacing w:before="120" w:after="0" w:line="360" w:lineRule="auto"/>
        <w:ind w:firstLine="567"/>
        <w:jc w:val="both"/>
        <w:rPr>
          <w:sz w:val="26"/>
          <w:szCs w:val="26"/>
          <w:lang w:val="vi-VN"/>
        </w:rPr>
      </w:pPr>
      <w:r w:rsidRPr="00CC2E66">
        <w:rPr>
          <w:rFonts w:cs="Times New Roman"/>
          <w:spacing w:val="3"/>
          <w:sz w:val="26"/>
          <w:szCs w:val="26"/>
          <w:shd w:val="clear" w:color="auto" w:fill="FFFFFF"/>
          <w:lang w:val="vi-VN"/>
        </w:rPr>
        <w:t>Thiết lập cỡ zoom khi di chuột vào bằng css: “</w:t>
      </w:r>
      <w:r w:rsidRPr="00CC2E66">
        <w:rPr>
          <w:rFonts w:cs="Times New Roman"/>
          <w:spacing w:val="3"/>
          <w:sz w:val="26"/>
          <w:szCs w:val="26"/>
          <w:shd w:val="clear" w:color="auto" w:fill="FFFFFF"/>
        </w:rPr>
        <w:t>transform: scale(1.3)</w:t>
      </w:r>
      <w:r w:rsidRPr="00CC2E66">
        <w:rPr>
          <w:rFonts w:cs="Times New Roman"/>
          <w:spacing w:val="3"/>
          <w:sz w:val="26"/>
          <w:szCs w:val="26"/>
          <w:shd w:val="clear" w:color="auto" w:fill="FFFFFF"/>
          <w:lang w:val="vi-VN"/>
        </w:rPr>
        <w:t>”.</w:t>
      </w:r>
    </w:p>
    <w:p w14:paraId="4460B5F6" w14:textId="192686D2" w:rsidR="00D64FB6" w:rsidRPr="00CC2E66" w:rsidRDefault="00D64FB6" w:rsidP="000D1D0F">
      <w:pPr>
        <w:pStyle w:val="Heading2"/>
        <w:spacing w:before="120" w:after="0" w:line="360" w:lineRule="auto"/>
        <w:ind w:firstLine="0"/>
        <w:rPr>
          <w:lang w:val="vi-VN"/>
        </w:rPr>
      </w:pPr>
      <w:bookmarkStart w:id="100" w:name="_Toc165193839"/>
      <w:r w:rsidRPr="00CC2E66">
        <w:t xml:space="preserve">3.4 TRANG </w:t>
      </w:r>
      <w:r w:rsidR="00582FB1" w:rsidRPr="00CC2E66">
        <w:t>BÁO</w:t>
      </w:r>
      <w:r w:rsidR="00582FB1" w:rsidRPr="00CC2E66">
        <w:rPr>
          <w:lang w:val="vi-VN"/>
        </w:rPr>
        <w:t xml:space="preserve"> GIÁ</w:t>
      </w:r>
      <w:bookmarkEnd w:id="100"/>
    </w:p>
    <w:p w14:paraId="2ECFC731" w14:textId="2DDAD884" w:rsidR="006E097D" w:rsidRPr="00CC2E66" w:rsidRDefault="006E097D" w:rsidP="000D1D0F">
      <w:pPr>
        <w:pStyle w:val="Heading3"/>
        <w:spacing w:before="120" w:after="0" w:line="360" w:lineRule="auto"/>
        <w:ind w:firstLine="567"/>
        <w:rPr>
          <w:lang w:val="vi-VN"/>
        </w:rPr>
      </w:pPr>
      <w:bookmarkStart w:id="101" w:name="_Toc165193840"/>
      <w:r w:rsidRPr="00CC2E66">
        <w:rPr>
          <w:lang w:val="vi-VN"/>
        </w:rPr>
        <w:t>3.4.1 Mục tiêu và yêu cầu</w:t>
      </w:r>
      <w:bookmarkEnd w:id="101"/>
    </w:p>
    <w:p w14:paraId="0A0E1594" w14:textId="77777777" w:rsidR="007F028C" w:rsidRPr="00CC2E66" w:rsidRDefault="007F028C" w:rsidP="000D1D0F">
      <w:pPr>
        <w:spacing w:before="120" w:after="0" w:line="360" w:lineRule="auto"/>
        <w:ind w:firstLine="567"/>
        <w:jc w:val="both"/>
        <w:rPr>
          <w:sz w:val="26"/>
          <w:szCs w:val="26"/>
          <w:lang w:val="vi-VN"/>
        </w:rPr>
      </w:pPr>
      <w:r w:rsidRPr="00CC2E66">
        <w:rPr>
          <w:sz w:val="26"/>
          <w:szCs w:val="26"/>
          <w:lang w:val="vi-VN"/>
        </w:rPr>
        <w:t xml:space="preserve">Mục tiêu: </w:t>
      </w:r>
    </w:p>
    <w:p w14:paraId="051ABDBB" w14:textId="77777777" w:rsidR="00B9005E" w:rsidRPr="00CC2E66" w:rsidRDefault="00E42EC9" w:rsidP="000D1D0F">
      <w:pPr>
        <w:pStyle w:val="ListParagraph"/>
        <w:numPr>
          <w:ilvl w:val="0"/>
          <w:numId w:val="11"/>
        </w:numPr>
        <w:spacing w:before="120" w:line="360" w:lineRule="auto"/>
        <w:ind w:left="851" w:hanging="284"/>
        <w:jc w:val="both"/>
        <w:rPr>
          <w:rFonts w:ascii="Times New Roman" w:hAnsi="Times New Roman"/>
          <w:spacing w:val="3"/>
          <w:sz w:val="26"/>
          <w:szCs w:val="26"/>
          <w:shd w:val="clear" w:color="auto" w:fill="FFFFFF"/>
          <w:lang w:val="vi-VN"/>
        </w:rPr>
      </w:pPr>
      <w:r w:rsidRPr="00CC2E66">
        <w:rPr>
          <w:rFonts w:ascii="Times New Roman" w:hAnsi="Times New Roman"/>
          <w:spacing w:val="3"/>
          <w:sz w:val="26"/>
          <w:szCs w:val="26"/>
          <w:shd w:val="clear" w:color="auto" w:fill="FFFFFF"/>
        </w:rPr>
        <w:t xml:space="preserve">Mục tiêu của trang báo giá là đảm bảo tính minh bạch trong việc đưa ra giá cả và các điều kiện liên quan đến các dịch vụ. </w:t>
      </w:r>
    </w:p>
    <w:p w14:paraId="08E694D6" w14:textId="3B6887D0" w:rsidR="00B9005E" w:rsidRPr="00CC2E66" w:rsidRDefault="00B9005E" w:rsidP="000D1D0F">
      <w:pPr>
        <w:pStyle w:val="ListParagraph"/>
        <w:numPr>
          <w:ilvl w:val="0"/>
          <w:numId w:val="11"/>
        </w:numPr>
        <w:spacing w:before="120" w:line="360" w:lineRule="auto"/>
        <w:ind w:left="851" w:hanging="284"/>
        <w:jc w:val="both"/>
        <w:rPr>
          <w:rFonts w:ascii="Times New Roman" w:hAnsi="Times New Roman"/>
          <w:spacing w:val="3"/>
          <w:sz w:val="26"/>
          <w:szCs w:val="26"/>
          <w:shd w:val="clear" w:color="auto" w:fill="FFFFFF"/>
          <w:lang w:val="vi-VN"/>
        </w:rPr>
      </w:pPr>
      <w:r w:rsidRPr="00CC2E66">
        <w:rPr>
          <w:rFonts w:ascii="Times New Roman" w:hAnsi="Times New Roman"/>
          <w:spacing w:val="3"/>
          <w:sz w:val="26"/>
          <w:szCs w:val="26"/>
          <w:shd w:val="clear" w:color="auto" w:fill="FFFFFF"/>
          <w:lang w:val="vi-VN"/>
        </w:rPr>
        <w:t xml:space="preserve">Xây </w:t>
      </w:r>
      <w:r w:rsidR="00E42EC9" w:rsidRPr="00CC2E66">
        <w:rPr>
          <w:rFonts w:ascii="Times New Roman" w:hAnsi="Times New Roman"/>
          <w:spacing w:val="3"/>
          <w:sz w:val="26"/>
          <w:szCs w:val="26"/>
          <w:shd w:val="clear" w:color="auto" w:fill="FFFFFF"/>
        </w:rPr>
        <w:t>dựng niềm tin từ phía khách hàng và giúp họ đưa ra quyết định mua hàng thông thái hơn.</w:t>
      </w:r>
    </w:p>
    <w:p w14:paraId="0BF24FBE" w14:textId="0A0BFC9C" w:rsidR="007F028C" w:rsidRPr="00CC2E66" w:rsidRDefault="007F028C" w:rsidP="000D1D0F">
      <w:pPr>
        <w:spacing w:before="120" w:after="0" w:line="360" w:lineRule="auto"/>
        <w:ind w:firstLine="567"/>
        <w:jc w:val="both"/>
        <w:rPr>
          <w:rFonts w:cs="Times New Roman"/>
          <w:sz w:val="26"/>
          <w:szCs w:val="26"/>
          <w:lang w:val="vi-VN"/>
        </w:rPr>
      </w:pPr>
      <w:r w:rsidRPr="00CC2E66">
        <w:rPr>
          <w:rFonts w:cs="Times New Roman"/>
          <w:sz w:val="26"/>
          <w:szCs w:val="26"/>
          <w:lang w:val="vi-VN"/>
        </w:rPr>
        <w:t xml:space="preserve">Yêu cầu: </w:t>
      </w:r>
    </w:p>
    <w:p w14:paraId="69E9F2C1" w14:textId="33E6496A" w:rsidR="007F028C" w:rsidRPr="00CC2E66" w:rsidRDefault="007F028C" w:rsidP="000D1D0F">
      <w:pPr>
        <w:pStyle w:val="ListParagraph"/>
        <w:numPr>
          <w:ilvl w:val="0"/>
          <w:numId w:val="10"/>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 xml:space="preserve">Hình thức phân bố theo layout ban đầu đã </w:t>
      </w:r>
      <w:r w:rsidR="00EC06A4" w:rsidRPr="00CC2E66">
        <w:rPr>
          <w:rFonts w:ascii="Times New Roman" w:hAnsi="Times New Roman"/>
          <w:sz w:val="26"/>
          <w:szCs w:val="26"/>
          <w:lang w:val="vi-VN"/>
        </w:rPr>
        <w:t>định.</w:t>
      </w:r>
    </w:p>
    <w:p w14:paraId="4F12C1EF" w14:textId="77777777" w:rsidR="007F028C" w:rsidRPr="00CC2E66" w:rsidRDefault="007F028C" w:rsidP="000D1D0F">
      <w:pPr>
        <w:pStyle w:val="ListParagraph"/>
        <w:numPr>
          <w:ilvl w:val="0"/>
          <w:numId w:val="10"/>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Đảm bảo tính ổn định, tương thích trên các thiết bị khác nhau.</w:t>
      </w:r>
    </w:p>
    <w:p w14:paraId="0787FA50" w14:textId="1D9DC6F8" w:rsidR="006E097D" w:rsidRPr="00CC2E66" w:rsidRDefault="006E097D" w:rsidP="000D1D0F">
      <w:pPr>
        <w:pStyle w:val="Heading3"/>
        <w:spacing w:before="120" w:after="0" w:line="360" w:lineRule="auto"/>
        <w:ind w:firstLine="567"/>
        <w:rPr>
          <w:lang w:val="vi-VN"/>
        </w:rPr>
      </w:pPr>
      <w:bookmarkStart w:id="102" w:name="_Toc165193841"/>
      <w:r w:rsidRPr="00CC2E66">
        <w:rPr>
          <w:lang w:val="vi-VN"/>
        </w:rPr>
        <w:t>3.4.2 Các bước thực hiện</w:t>
      </w:r>
      <w:bookmarkEnd w:id="102"/>
    </w:p>
    <w:p w14:paraId="40621B17" w14:textId="77777777" w:rsidR="007F028C" w:rsidRPr="00CC2E66" w:rsidRDefault="007F028C" w:rsidP="000D1D0F">
      <w:pPr>
        <w:spacing w:before="120" w:after="0" w:line="360" w:lineRule="auto"/>
        <w:ind w:firstLine="567"/>
        <w:jc w:val="both"/>
        <w:rPr>
          <w:sz w:val="26"/>
          <w:szCs w:val="26"/>
          <w:lang w:val="vi-VN"/>
        </w:rPr>
      </w:pPr>
      <w:r w:rsidRPr="00CC2E66">
        <w:rPr>
          <w:sz w:val="26"/>
          <w:szCs w:val="26"/>
          <w:lang w:val="vi-VN"/>
        </w:rPr>
        <w:t>Bước 1: Tạo một tệp mới và lưu nó dưới dạng about.html, khai báo và thiết lập ngôn ngữ theo cấu trúc sau:</w:t>
      </w:r>
    </w:p>
    <w:p w14:paraId="0EB613A1"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&lt;!DOCTYPE html&gt;</w:t>
      </w:r>
    </w:p>
    <w:p w14:paraId="7A1BCBE5"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 lang="en"&gt;</w:t>
      </w:r>
    </w:p>
    <w:p w14:paraId="176A0A2D"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5A152F19" w14:textId="77777777" w:rsidR="007F028C" w:rsidRPr="00CC2E66" w:rsidRDefault="007F028C" w:rsidP="00A4704E">
      <w:pPr>
        <w:spacing w:before="120" w:after="0" w:line="360" w:lineRule="auto"/>
        <w:ind w:left="1134"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&lt;meta charset="UTF-8"&gt;</w:t>
      </w:r>
    </w:p>
    <w:p w14:paraId="79BCA83F"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558F74BE" w14:textId="77777777" w:rsidR="007F028C" w:rsidRPr="00CC2E66" w:rsidRDefault="007F028C" w:rsidP="00A4704E">
      <w:pPr>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&lt;body&gt;</w:t>
      </w:r>
    </w:p>
    <w:p w14:paraId="7B7E809A" w14:textId="77777777" w:rsidR="007F028C" w:rsidRPr="00CC2E66" w:rsidRDefault="007F028C" w:rsidP="00A4704E">
      <w:pPr>
        <w:tabs>
          <w:tab w:val="left" w:pos="1134"/>
        </w:tabs>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lastRenderedPageBreak/>
        <w:tab/>
        <w:t>&lt;!</w:t>
      </w:r>
      <w:r w:rsidRPr="00CC2E66">
        <w:rPr>
          <w:rFonts w:ascii="Segoe UI" w:hAnsi="Segoe UI" w:cs="Segoe UI"/>
          <w:spacing w:val="3"/>
          <w:sz w:val="23"/>
          <w:szCs w:val="23"/>
          <w:shd w:val="clear" w:color="auto" w:fill="FFFFFF"/>
        </w:rPr>
        <w:t>--</w:t>
      </w:r>
      <w:r w:rsidRPr="00CC2E66">
        <w:rPr>
          <w:rFonts w:eastAsia="Times New Roman" w:cs="Times New Roman"/>
          <w:kern w:val="0"/>
          <w:sz w:val="26"/>
          <w:szCs w:val="26"/>
          <w:lang w:val="vi-VN"/>
          <w14:ligatures w14:val="none"/>
        </w:rPr>
        <w:t>Nội dung</w:t>
      </w:r>
      <w:r w:rsidRPr="00CC2E66">
        <w:rPr>
          <w:rFonts w:ascii="Segoe UI" w:hAnsi="Segoe UI" w:cs="Segoe UI"/>
          <w:spacing w:val="3"/>
          <w:sz w:val="23"/>
          <w:szCs w:val="23"/>
          <w:shd w:val="clear" w:color="auto" w:fill="FFFFFF"/>
        </w:rPr>
        <w:t>--&gt;</w:t>
      </w:r>
    </w:p>
    <w:p w14:paraId="3F187D25"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&lt;/body&gt;</w:t>
      </w:r>
    </w:p>
    <w:p w14:paraId="2985CF2E"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&lt;/html&gt;</w:t>
      </w:r>
    </w:p>
    <w:p w14:paraId="0D69F048" w14:textId="77777777" w:rsidR="007F028C" w:rsidRPr="00CC2E66" w:rsidRDefault="007F028C" w:rsidP="000D1D0F">
      <w:pPr>
        <w:shd w:val="clear" w:color="auto" w:fill="FFFFFF"/>
        <w:spacing w:before="120" w:after="0" w:line="360" w:lineRule="auto"/>
        <w:ind w:firstLine="567"/>
        <w:rPr>
          <w:rFonts w:eastAsia="Times New Roman" w:cs="Times New Roman"/>
          <w:spacing w:val="3"/>
          <w:kern w:val="0"/>
          <w:sz w:val="26"/>
          <w:szCs w:val="26"/>
          <w14:ligatures w14:val="none"/>
        </w:rPr>
      </w:pPr>
      <w:r w:rsidRPr="00CC2E66">
        <w:rPr>
          <w:sz w:val="26"/>
          <w:szCs w:val="26"/>
          <w:lang w:val="vi-VN"/>
        </w:rPr>
        <w:t xml:space="preserve">Bước 2: </w:t>
      </w:r>
      <w:r w:rsidRPr="00CC2E66">
        <w:rPr>
          <w:rFonts w:eastAsia="Times New Roman" w:cs="Times New Roman"/>
          <w:spacing w:val="3"/>
          <w:kern w:val="0"/>
          <w:sz w:val="26"/>
          <w:szCs w:val="26"/>
          <w14:ligatures w14:val="none"/>
        </w:rPr>
        <w:t>Liên kết các file CSS và JavaScript</w:t>
      </w:r>
      <w:r w:rsidRPr="00CC2E66">
        <w:rPr>
          <w:rFonts w:eastAsia="Times New Roman" w:cs="Times New Roman"/>
          <w:spacing w:val="3"/>
          <w:kern w:val="0"/>
          <w:sz w:val="26"/>
          <w:szCs w:val="26"/>
          <w:lang w:val="vi-VN"/>
          <w14:ligatures w14:val="none"/>
        </w:rPr>
        <w:t xml:space="preserve"> vào phần head</w:t>
      </w:r>
      <w:r w:rsidRPr="00CC2E66">
        <w:rPr>
          <w:rFonts w:eastAsia="Times New Roman" w:cs="Times New Roman"/>
          <w:spacing w:val="3"/>
          <w:kern w:val="0"/>
          <w:sz w:val="26"/>
          <w:szCs w:val="26"/>
          <w14:ligatures w14:val="none"/>
        </w:rPr>
        <w:t>:</w:t>
      </w:r>
    </w:p>
    <w:p w14:paraId="3433A218" w14:textId="77777777" w:rsidR="007F028C" w:rsidRPr="00CC2E66" w:rsidRDefault="007F028C"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&lt;link&gt;: Liên kết các file CSS.</w:t>
      </w:r>
    </w:p>
    <w:p w14:paraId="3BDE4571" w14:textId="77777777" w:rsidR="007F028C" w:rsidRPr="00CC2E66" w:rsidRDefault="007F028C"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&lt;script&gt;: Liên kết các file JavaScript.</w:t>
      </w:r>
    </w:p>
    <w:p w14:paraId="591AC7E8" w14:textId="77777777" w:rsidR="007F028C" w:rsidRPr="00CC2E66" w:rsidRDefault="007F028C" w:rsidP="000D1D0F">
      <w:pPr>
        <w:spacing w:before="120" w:after="0" w:line="360" w:lineRule="auto"/>
        <w:ind w:left="567"/>
        <w:jc w:val="both"/>
        <w:rPr>
          <w:sz w:val="26"/>
          <w:szCs w:val="26"/>
          <w:lang w:val="vi-VN"/>
        </w:rPr>
      </w:pPr>
      <w:r w:rsidRPr="00CC2E66">
        <w:rPr>
          <w:sz w:val="26"/>
          <w:szCs w:val="26"/>
          <w:lang w:val="vi-VN"/>
        </w:rPr>
        <w:t>Bước 3: Xây dựng nội dung:</w:t>
      </w:r>
    </w:p>
    <w:p w14:paraId="122E2B4C" w14:textId="11D9ACDB" w:rsidR="008D0BC0" w:rsidRPr="008D0BC0" w:rsidRDefault="008D0BC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8D0BC0">
        <w:rPr>
          <w:rFonts w:eastAsia="Times New Roman" w:cs="Times New Roman"/>
          <w:spacing w:val="3"/>
          <w:kern w:val="0"/>
          <w:sz w:val="26"/>
          <w:szCs w:val="26"/>
          <w14:ligatures w14:val="none"/>
        </w:rPr>
        <w:t>Thêm thẻ form vào tệp HTML: Để tạo biểu mẫu, thêm một thẻ '&lt;form&gt;' vào trong tệp HTML, bao quanh các trường nhập liệu và nút gửi.</w:t>
      </w:r>
    </w:p>
    <w:p w14:paraId="77365BCA" w14:textId="1DE8F3E2" w:rsidR="008D0BC0" w:rsidRPr="00CC2E66" w:rsidRDefault="008D0BC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8D0BC0">
        <w:rPr>
          <w:rFonts w:eastAsia="Times New Roman" w:cs="Times New Roman"/>
          <w:spacing w:val="3"/>
          <w:kern w:val="0"/>
          <w:sz w:val="26"/>
          <w:szCs w:val="26"/>
          <w14:ligatures w14:val="none"/>
        </w:rPr>
        <w:t>Thêm các trường nhập liệu (input fields): Trong thẻ form, thêm các thẻ '&lt;input&gt;' với các thuộc tính như 'type', 'id' và 'name' để định nghĩa các trường nhập liệu. Các trường nhập liệu có thể là văn bản, số, email, hoặc ngày tháng.</w:t>
      </w:r>
    </w:p>
    <w:p w14:paraId="58FA0FD5" w14:textId="77777777" w:rsidR="0009651B" w:rsidRPr="0009651B" w:rsidRDefault="0009651B" w:rsidP="000D1D0F">
      <w:pPr>
        <w:shd w:val="clear" w:color="auto" w:fill="FFFFFF"/>
        <w:spacing w:before="120" w:after="0" w:line="360" w:lineRule="auto"/>
        <w:jc w:val="both"/>
        <w:rPr>
          <w:rFonts w:eastAsia="Times New Roman" w:cs="Times New Roman"/>
          <w:spacing w:val="3"/>
          <w:kern w:val="0"/>
          <w:sz w:val="26"/>
          <w:szCs w:val="26"/>
          <w14:ligatures w14:val="none"/>
        </w:rPr>
      </w:pPr>
      <w:r w:rsidRPr="0009651B">
        <w:rPr>
          <w:rFonts w:eastAsia="Times New Roman" w:cs="Times New Roman"/>
          <w:spacing w:val="3"/>
          <w:kern w:val="0"/>
          <w:sz w:val="26"/>
          <w:szCs w:val="26"/>
          <w14:ligatures w14:val="none"/>
        </w:rPr>
        <w:t>&lt;div class="col-md-6"&gt;</w:t>
      </w:r>
    </w:p>
    <w:p w14:paraId="0C3E5661" w14:textId="6C9A9452" w:rsidR="0009651B" w:rsidRPr="0009651B" w:rsidRDefault="0009651B"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09651B">
        <w:rPr>
          <w:rFonts w:eastAsia="Times New Roman" w:cs="Times New Roman"/>
          <w:spacing w:val="3"/>
          <w:kern w:val="0"/>
          <w:sz w:val="26"/>
          <w:szCs w:val="26"/>
          <w14:ligatures w14:val="none"/>
        </w:rPr>
        <w:t>&lt;div class="form-group"&gt;</w:t>
      </w:r>
    </w:p>
    <w:p w14:paraId="4E8489ED" w14:textId="1BD98327"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&lt;label for="name"&gt;Họ và tên:&lt;/label&gt;</w:t>
      </w:r>
    </w:p>
    <w:p w14:paraId="4DAC15E6" w14:textId="6686719F"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&lt;input type="text" class="form-control" id="name" name="name" required&gt;</w:t>
      </w:r>
    </w:p>
    <w:p w14:paraId="5DD0F95C" w14:textId="4EC1D979"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&lt;/div&gt;</w:t>
      </w:r>
    </w:p>
    <w:p w14:paraId="34FB3256" w14:textId="2FF5014A"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&lt;div class="form-group"&gt;</w:t>
      </w:r>
    </w:p>
    <w:p w14:paraId="23C6E702" w14:textId="45D263B1"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&lt;label for="phone"&gt;Số điện thoại:&lt;/label&gt;</w:t>
      </w:r>
    </w:p>
    <w:p w14:paraId="2099026F" w14:textId="55483655"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&lt;input type="number" class="form-control" id="phone" name="phone" required&gt;</w:t>
      </w:r>
    </w:p>
    <w:p w14:paraId="28FF1379" w14:textId="4E593CF6"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&lt;/div&gt;</w:t>
      </w:r>
    </w:p>
    <w:p w14:paraId="5C9AD6CE" w14:textId="50847A4A"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&lt;div class="form-group"&gt;</w:t>
      </w:r>
    </w:p>
    <w:p w14:paraId="3B2F9279" w14:textId="0D8D7980"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&lt;label for="email"&gt;Email:&lt;/label&gt;</w:t>
      </w:r>
    </w:p>
    <w:p w14:paraId="2B130C8B" w14:textId="11A9A30F"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CC2E66">
        <w:rPr>
          <w:rFonts w:eastAsia="Times New Roman" w:cs="Times New Roman"/>
          <w:spacing w:val="3"/>
          <w:kern w:val="0"/>
          <w:sz w:val="26"/>
          <w:szCs w:val="26"/>
          <w:lang w:val="vi-VN"/>
          <w14:ligatures w14:val="none"/>
        </w:rPr>
        <w:tab/>
      </w:r>
      <w:r w:rsidR="0009651B" w:rsidRPr="0009651B">
        <w:rPr>
          <w:rFonts w:eastAsia="Times New Roman" w:cs="Times New Roman"/>
          <w:spacing w:val="3"/>
          <w:kern w:val="0"/>
          <w:sz w:val="26"/>
          <w:szCs w:val="26"/>
          <w14:ligatures w14:val="none"/>
        </w:rPr>
        <w:t>&lt;input type="email" class="form-control" id="email" name="email" required&gt;</w:t>
      </w:r>
    </w:p>
    <w:p w14:paraId="14D4E925" w14:textId="33E13F35" w:rsidR="0009651B" w:rsidRPr="0009651B" w:rsidRDefault="002910B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lastRenderedPageBreak/>
        <w:tab/>
      </w:r>
      <w:r w:rsidR="0009651B" w:rsidRPr="0009651B">
        <w:rPr>
          <w:rFonts w:eastAsia="Times New Roman" w:cs="Times New Roman"/>
          <w:spacing w:val="3"/>
          <w:kern w:val="0"/>
          <w:sz w:val="26"/>
          <w:szCs w:val="26"/>
          <w14:ligatures w14:val="none"/>
        </w:rPr>
        <w:t>&lt;/div&gt;</w:t>
      </w:r>
    </w:p>
    <w:p w14:paraId="1F3F6DFF" w14:textId="3601BAF5" w:rsidR="0009651B" w:rsidRPr="008D0BC0" w:rsidRDefault="0009651B" w:rsidP="000D1D0F">
      <w:pPr>
        <w:shd w:val="clear" w:color="auto" w:fill="FFFFFF"/>
        <w:spacing w:before="120" w:after="0" w:line="360" w:lineRule="auto"/>
        <w:jc w:val="both"/>
        <w:rPr>
          <w:rFonts w:eastAsia="Times New Roman" w:cs="Times New Roman"/>
          <w:spacing w:val="3"/>
          <w:kern w:val="0"/>
          <w:sz w:val="26"/>
          <w:szCs w:val="26"/>
          <w:lang w:val="vi-VN"/>
          <w14:ligatures w14:val="none"/>
        </w:rPr>
      </w:pPr>
      <w:r w:rsidRPr="0009651B">
        <w:rPr>
          <w:rFonts w:eastAsia="Times New Roman" w:cs="Times New Roman"/>
          <w:spacing w:val="3"/>
          <w:kern w:val="0"/>
          <w:sz w:val="26"/>
          <w:szCs w:val="26"/>
          <w14:ligatures w14:val="none"/>
        </w:rPr>
        <w:t>&lt;/div&gt;</w:t>
      </w:r>
    </w:p>
    <w:p w14:paraId="0682A9D5" w14:textId="4DFDF612" w:rsidR="008D0BC0" w:rsidRPr="008D0BC0" w:rsidRDefault="008D0BC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8D0BC0">
        <w:rPr>
          <w:rFonts w:eastAsia="Times New Roman" w:cs="Times New Roman"/>
          <w:spacing w:val="3"/>
          <w:kern w:val="0"/>
          <w:sz w:val="26"/>
          <w:szCs w:val="26"/>
          <w14:ligatures w14:val="none"/>
        </w:rPr>
        <w:t>Sử dụng thẻ &lt;label&gt; để tạo nhãn cho các trường nhập liệu, giúp người dùng hiểu được mục đích của từng trường.</w:t>
      </w:r>
    </w:p>
    <w:p w14:paraId="42A04C56" w14:textId="061F9F4C" w:rsidR="008D0BC0" w:rsidRPr="008D0BC0" w:rsidRDefault="008D0BC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8D0BC0">
        <w:rPr>
          <w:rFonts w:eastAsia="Times New Roman" w:cs="Times New Roman"/>
          <w:spacing w:val="3"/>
          <w:kern w:val="0"/>
          <w:sz w:val="26"/>
          <w:szCs w:val="26"/>
          <w14:ligatures w14:val="none"/>
        </w:rPr>
        <w:t>Sử dụng thẻ &lt;div&gt; và các lớp CSS để sắp xếp và định dạng biểu mẫu sao cho hợp lý và hấp dẫn.</w:t>
      </w:r>
    </w:p>
    <w:p w14:paraId="21978A7E" w14:textId="67ED0661" w:rsidR="008D0BC0" w:rsidRPr="00CC2E66" w:rsidRDefault="008D0BC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8D0BC0">
        <w:rPr>
          <w:rFonts w:eastAsia="Times New Roman" w:cs="Times New Roman"/>
          <w:spacing w:val="3"/>
          <w:kern w:val="0"/>
          <w:sz w:val="26"/>
          <w:szCs w:val="26"/>
          <w14:ligatures w14:val="none"/>
        </w:rPr>
        <w:t>Sử dụng thẻ &lt;button&gt; hoặc &lt;input type="submit"&gt; để thêm nút gửi vào biểu mẫu, cho phép người dùng gửi thông tin khi đã điền đầy đủ.</w:t>
      </w:r>
    </w:p>
    <w:p w14:paraId="1488AB92" w14:textId="77777777" w:rsidR="00EA52E4" w:rsidRPr="00EA52E4" w:rsidRDefault="00EA52E4" w:rsidP="000D1D0F">
      <w:pPr>
        <w:shd w:val="clear" w:color="auto" w:fill="FFFFFF"/>
        <w:spacing w:before="120" w:after="0" w:line="360" w:lineRule="auto"/>
        <w:jc w:val="both"/>
        <w:rPr>
          <w:rFonts w:eastAsia="Times New Roman" w:cs="Times New Roman"/>
          <w:spacing w:val="3"/>
          <w:kern w:val="0"/>
          <w:sz w:val="26"/>
          <w:szCs w:val="26"/>
          <w14:ligatures w14:val="none"/>
        </w:rPr>
      </w:pPr>
      <w:r w:rsidRPr="00EA52E4">
        <w:rPr>
          <w:rFonts w:eastAsia="Times New Roman" w:cs="Times New Roman"/>
          <w:spacing w:val="3"/>
          <w:kern w:val="0"/>
          <w:sz w:val="26"/>
          <w:szCs w:val="26"/>
          <w14:ligatures w14:val="none"/>
        </w:rPr>
        <w:t>&lt;div class="text-center"&gt;</w:t>
      </w:r>
    </w:p>
    <w:p w14:paraId="5A2ABCF4" w14:textId="3C8F7F35" w:rsidR="00EA52E4" w:rsidRPr="00EA52E4" w:rsidRDefault="00EA52E4" w:rsidP="000D1D0F">
      <w:pPr>
        <w:shd w:val="clear" w:color="auto" w:fill="FFFFFF"/>
        <w:spacing w:before="120" w:after="0" w:line="360" w:lineRule="auto"/>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lang w:val="vi-VN"/>
          <w14:ligatures w14:val="none"/>
        </w:rPr>
        <w:tab/>
      </w:r>
      <w:r w:rsidRPr="00EA52E4">
        <w:rPr>
          <w:rFonts w:eastAsia="Times New Roman" w:cs="Times New Roman"/>
          <w:spacing w:val="3"/>
          <w:kern w:val="0"/>
          <w:sz w:val="26"/>
          <w:szCs w:val="26"/>
          <w14:ligatures w14:val="none"/>
        </w:rPr>
        <w:t>&lt;button type="submit" class="btn btn-danger"&gt;Gửi yêu cầu&lt;/button&gt;</w:t>
      </w:r>
    </w:p>
    <w:p w14:paraId="61BBA52C" w14:textId="79E0B512" w:rsidR="00EA52E4" w:rsidRPr="008D0BC0" w:rsidRDefault="00EA52E4" w:rsidP="000D1D0F">
      <w:pPr>
        <w:shd w:val="clear" w:color="auto" w:fill="FFFFFF"/>
        <w:spacing w:before="120" w:after="0" w:line="360" w:lineRule="auto"/>
        <w:jc w:val="both"/>
        <w:rPr>
          <w:rFonts w:eastAsia="Times New Roman" w:cs="Times New Roman"/>
          <w:spacing w:val="3"/>
          <w:kern w:val="0"/>
          <w:sz w:val="26"/>
          <w:szCs w:val="26"/>
          <w:lang w:val="vi-VN"/>
          <w14:ligatures w14:val="none"/>
        </w:rPr>
      </w:pPr>
      <w:r w:rsidRPr="00EA52E4">
        <w:rPr>
          <w:rFonts w:eastAsia="Times New Roman" w:cs="Times New Roman"/>
          <w:spacing w:val="3"/>
          <w:kern w:val="0"/>
          <w:sz w:val="26"/>
          <w:szCs w:val="26"/>
          <w14:ligatures w14:val="none"/>
        </w:rPr>
        <w:t>&lt;/div&gt;</w:t>
      </w:r>
    </w:p>
    <w:p w14:paraId="38DFED46" w14:textId="4D316AB8" w:rsidR="00367B57" w:rsidRPr="00CC2E66" w:rsidRDefault="00D64FB6" w:rsidP="000D1D0F">
      <w:pPr>
        <w:pStyle w:val="Heading2"/>
        <w:spacing w:before="120" w:after="0" w:line="360" w:lineRule="auto"/>
        <w:ind w:firstLine="0"/>
        <w:rPr>
          <w:lang w:val="vi-VN"/>
        </w:rPr>
      </w:pPr>
      <w:bookmarkStart w:id="103" w:name="_Toc165193842"/>
      <w:r w:rsidRPr="00CC2E66">
        <w:t>3.5 TRANG LIÊN HỆ</w:t>
      </w:r>
      <w:bookmarkEnd w:id="103"/>
    </w:p>
    <w:p w14:paraId="5A02675D" w14:textId="026F8E27" w:rsidR="006E097D" w:rsidRPr="00CC2E66" w:rsidRDefault="007F028C" w:rsidP="000D1D0F">
      <w:pPr>
        <w:pStyle w:val="Heading3"/>
        <w:spacing w:before="120" w:after="0" w:line="360" w:lineRule="auto"/>
        <w:ind w:firstLine="567"/>
        <w:rPr>
          <w:lang w:val="vi-VN"/>
        </w:rPr>
      </w:pPr>
      <w:bookmarkStart w:id="104" w:name="_Toc165193843"/>
      <w:r w:rsidRPr="00CC2E66">
        <w:rPr>
          <w:lang w:val="vi-VN"/>
        </w:rPr>
        <w:t>3.5.1 Mục tiêu và yêu cầu</w:t>
      </w:r>
      <w:bookmarkEnd w:id="104"/>
    </w:p>
    <w:p w14:paraId="22A0A543" w14:textId="77777777" w:rsidR="007F028C" w:rsidRPr="00CC2E66" w:rsidRDefault="007F028C" w:rsidP="000D1D0F">
      <w:pPr>
        <w:spacing w:before="120" w:after="0" w:line="360" w:lineRule="auto"/>
        <w:ind w:firstLine="567"/>
        <w:jc w:val="both"/>
        <w:rPr>
          <w:rFonts w:cs="Times New Roman"/>
          <w:sz w:val="26"/>
          <w:szCs w:val="26"/>
          <w:lang w:val="vi-VN"/>
        </w:rPr>
      </w:pPr>
      <w:r w:rsidRPr="00CC2E66">
        <w:rPr>
          <w:rFonts w:cs="Times New Roman"/>
          <w:sz w:val="26"/>
          <w:szCs w:val="26"/>
          <w:lang w:val="vi-VN"/>
        </w:rPr>
        <w:t xml:space="preserve">Mục tiêu: </w:t>
      </w:r>
    </w:p>
    <w:p w14:paraId="64E4319F" w14:textId="77777777" w:rsidR="00E941C8" w:rsidRPr="00CC2E66" w:rsidRDefault="00935A30" w:rsidP="000D1D0F">
      <w:pPr>
        <w:pStyle w:val="ListParagraph"/>
        <w:numPr>
          <w:ilvl w:val="0"/>
          <w:numId w:val="12"/>
        </w:numPr>
        <w:spacing w:before="120" w:line="360" w:lineRule="auto"/>
        <w:ind w:left="851" w:hanging="284"/>
        <w:jc w:val="both"/>
        <w:rPr>
          <w:rFonts w:ascii="Times New Roman" w:hAnsi="Times New Roman"/>
          <w:spacing w:val="3"/>
          <w:sz w:val="26"/>
          <w:szCs w:val="26"/>
          <w:shd w:val="clear" w:color="auto" w:fill="FFFFFF"/>
          <w:lang w:val="vi-VN"/>
        </w:rPr>
      </w:pPr>
      <w:r w:rsidRPr="00CC2E66">
        <w:rPr>
          <w:rFonts w:ascii="Times New Roman" w:hAnsi="Times New Roman"/>
          <w:spacing w:val="3"/>
          <w:sz w:val="26"/>
          <w:szCs w:val="26"/>
          <w:shd w:val="clear" w:color="auto" w:fill="FFFFFF"/>
        </w:rPr>
        <w:t>Cung cấp phản hồi nhanh chóng và chuyên nghiệp cho mọi yêu cầu từ phía khách hàng.</w:t>
      </w:r>
    </w:p>
    <w:p w14:paraId="1B7ABEC4" w14:textId="77777777" w:rsidR="00A76FEC" w:rsidRPr="00CC2E66" w:rsidRDefault="00E941C8" w:rsidP="000D1D0F">
      <w:pPr>
        <w:pStyle w:val="ListParagraph"/>
        <w:numPr>
          <w:ilvl w:val="0"/>
          <w:numId w:val="12"/>
        </w:numPr>
        <w:spacing w:before="120" w:line="360" w:lineRule="auto"/>
        <w:ind w:left="851" w:hanging="284"/>
        <w:jc w:val="both"/>
        <w:rPr>
          <w:rFonts w:ascii="Times New Roman" w:hAnsi="Times New Roman"/>
          <w:sz w:val="26"/>
          <w:szCs w:val="26"/>
          <w:lang w:val="vi-VN"/>
        </w:rPr>
      </w:pPr>
      <w:r w:rsidRPr="00CC2E66">
        <w:rPr>
          <w:rFonts w:ascii="Times New Roman" w:hAnsi="Times New Roman"/>
          <w:spacing w:val="3"/>
          <w:sz w:val="26"/>
          <w:szCs w:val="26"/>
          <w:shd w:val="clear" w:color="auto" w:fill="FFFFFF"/>
          <w:lang w:val="vi-VN"/>
        </w:rPr>
        <w:t>T</w:t>
      </w:r>
      <w:r w:rsidR="00935A30" w:rsidRPr="00CC2E66">
        <w:rPr>
          <w:rFonts w:ascii="Times New Roman" w:hAnsi="Times New Roman"/>
          <w:spacing w:val="3"/>
          <w:sz w:val="26"/>
          <w:szCs w:val="26"/>
          <w:shd w:val="clear" w:color="auto" w:fill="FFFFFF"/>
        </w:rPr>
        <w:t xml:space="preserve">hu thập thông tin từ khách hàng, như địa chỉ email để gửi tin tức hoặc thông báo về sản </w:t>
      </w:r>
      <w:r w:rsidR="00A76FEC" w:rsidRPr="00CC2E66">
        <w:rPr>
          <w:rFonts w:ascii="Times New Roman" w:hAnsi="Times New Roman"/>
          <w:spacing w:val="3"/>
          <w:sz w:val="26"/>
          <w:szCs w:val="26"/>
          <w:shd w:val="clear" w:color="auto" w:fill="FFFFFF"/>
        </w:rPr>
        <w:t>phẩm</w:t>
      </w:r>
      <w:r w:rsidR="00A76FEC" w:rsidRPr="00CC2E66">
        <w:rPr>
          <w:rFonts w:ascii="Times New Roman" w:hAnsi="Times New Roman"/>
          <w:spacing w:val="3"/>
          <w:sz w:val="26"/>
          <w:szCs w:val="26"/>
          <w:shd w:val="clear" w:color="auto" w:fill="FFFFFF"/>
          <w:lang w:val="vi-VN"/>
        </w:rPr>
        <w:t>.</w:t>
      </w:r>
    </w:p>
    <w:p w14:paraId="6D0E1051" w14:textId="2FEFBEE2" w:rsidR="007F028C" w:rsidRPr="00CC2E66" w:rsidRDefault="007F028C" w:rsidP="000D1D0F">
      <w:pPr>
        <w:spacing w:before="120" w:after="0" w:line="360" w:lineRule="auto"/>
        <w:ind w:firstLine="567"/>
        <w:jc w:val="both"/>
        <w:rPr>
          <w:sz w:val="26"/>
          <w:szCs w:val="26"/>
          <w:lang w:val="vi-VN"/>
        </w:rPr>
      </w:pPr>
      <w:r w:rsidRPr="00CC2E66">
        <w:rPr>
          <w:sz w:val="26"/>
          <w:szCs w:val="26"/>
          <w:lang w:val="vi-VN"/>
        </w:rPr>
        <w:t xml:space="preserve">Yêu cầu: </w:t>
      </w:r>
    </w:p>
    <w:p w14:paraId="4F94DBE0" w14:textId="2C1AA957" w:rsidR="007F028C" w:rsidRPr="00CC2E66" w:rsidRDefault="007F028C" w:rsidP="000D1D0F">
      <w:pPr>
        <w:pStyle w:val="ListParagraph"/>
        <w:numPr>
          <w:ilvl w:val="0"/>
          <w:numId w:val="10"/>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 xml:space="preserve">Hình thức phân bố theo layout ban đầu đã </w:t>
      </w:r>
      <w:r w:rsidR="00922105" w:rsidRPr="00CC2E66">
        <w:rPr>
          <w:rFonts w:ascii="Times New Roman" w:hAnsi="Times New Roman"/>
          <w:sz w:val="26"/>
          <w:szCs w:val="26"/>
          <w:lang w:val="vi-VN"/>
        </w:rPr>
        <w:t>định.</w:t>
      </w:r>
    </w:p>
    <w:p w14:paraId="1CC4024F" w14:textId="77777777" w:rsidR="007F028C" w:rsidRPr="00CC2E66" w:rsidRDefault="007F028C" w:rsidP="000D1D0F">
      <w:pPr>
        <w:pStyle w:val="ListParagraph"/>
        <w:numPr>
          <w:ilvl w:val="0"/>
          <w:numId w:val="10"/>
        </w:numPr>
        <w:spacing w:before="120" w:line="360" w:lineRule="auto"/>
        <w:ind w:left="851" w:hanging="284"/>
        <w:jc w:val="both"/>
        <w:rPr>
          <w:rFonts w:ascii="Times New Roman" w:hAnsi="Times New Roman"/>
          <w:sz w:val="26"/>
          <w:szCs w:val="26"/>
          <w:lang w:val="vi-VN"/>
        </w:rPr>
      </w:pPr>
      <w:r w:rsidRPr="00CC2E66">
        <w:rPr>
          <w:rFonts w:ascii="Times New Roman" w:hAnsi="Times New Roman"/>
          <w:sz w:val="26"/>
          <w:szCs w:val="26"/>
          <w:lang w:val="vi-VN"/>
        </w:rPr>
        <w:t>Đảm bảo tính ổn định, tương thích trên các thiết bị khác nhau.</w:t>
      </w:r>
    </w:p>
    <w:p w14:paraId="6ACDB325" w14:textId="1794A55F" w:rsidR="007F028C" w:rsidRPr="00CC2E66" w:rsidRDefault="007F028C" w:rsidP="000D1D0F">
      <w:pPr>
        <w:pStyle w:val="Heading3"/>
        <w:spacing w:before="120" w:after="0" w:line="360" w:lineRule="auto"/>
        <w:ind w:firstLine="567"/>
        <w:rPr>
          <w:lang w:val="vi-VN"/>
        </w:rPr>
      </w:pPr>
      <w:bookmarkStart w:id="105" w:name="_Toc165193844"/>
      <w:r w:rsidRPr="00CC2E66">
        <w:rPr>
          <w:lang w:val="vi-VN"/>
        </w:rPr>
        <w:t>3.5.2 Các bước thực hiện</w:t>
      </w:r>
      <w:bookmarkEnd w:id="105"/>
    </w:p>
    <w:p w14:paraId="01AF0499" w14:textId="77777777" w:rsidR="007F028C" w:rsidRPr="00CC2E66" w:rsidRDefault="007F028C" w:rsidP="000D1D0F">
      <w:pPr>
        <w:spacing w:before="120" w:after="0" w:line="360" w:lineRule="auto"/>
        <w:ind w:firstLine="567"/>
        <w:jc w:val="both"/>
        <w:rPr>
          <w:sz w:val="26"/>
          <w:szCs w:val="26"/>
          <w:lang w:val="vi-VN"/>
        </w:rPr>
      </w:pPr>
      <w:r w:rsidRPr="00CC2E66">
        <w:rPr>
          <w:sz w:val="26"/>
          <w:szCs w:val="26"/>
          <w:lang w:val="vi-VN"/>
        </w:rPr>
        <w:t>Bước 1: Tạo một tệp mới và lưu nó dưới dạng about.html, khai báo và thiết lập ngôn ngữ theo cấu trúc sau:</w:t>
      </w:r>
    </w:p>
    <w:p w14:paraId="32501C2D"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&lt;!DOCTYPE html&gt;</w:t>
      </w:r>
    </w:p>
    <w:p w14:paraId="4655C5D6"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 lang="en"&gt;</w:t>
      </w:r>
    </w:p>
    <w:p w14:paraId="63938B44"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2E529874" w14:textId="77777777" w:rsidR="007F028C" w:rsidRPr="00CC2E66" w:rsidRDefault="007F028C" w:rsidP="00A4704E">
      <w:pPr>
        <w:spacing w:before="120" w:after="0" w:line="360" w:lineRule="auto"/>
        <w:ind w:left="1134"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lastRenderedPageBreak/>
        <w:t>&lt;meta charset="UTF-8"&gt;</w:t>
      </w:r>
    </w:p>
    <w:p w14:paraId="31AF716F"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&lt;/head&gt;</w:t>
      </w:r>
    </w:p>
    <w:p w14:paraId="329F7A41" w14:textId="77777777" w:rsidR="007F028C" w:rsidRPr="00CC2E66" w:rsidRDefault="007F028C" w:rsidP="00A4704E">
      <w:pPr>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14:ligatures w14:val="none"/>
        </w:rPr>
        <w:t>&lt;body&gt;</w:t>
      </w:r>
    </w:p>
    <w:p w14:paraId="2B21DBAB" w14:textId="77777777" w:rsidR="007F028C" w:rsidRPr="00CC2E66" w:rsidRDefault="007F028C" w:rsidP="00A4704E">
      <w:pPr>
        <w:tabs>
          <w:tab w:val="left" w:pos="1134"/>
        </w:tabs>
        <w:spacing w:before="120" w:after="0" w:line="360" w:lineRule="auto"/>
        <w:ind w:left="567" w:firstLine="2835"/>
        <w:rPr>
          <w:rFonts w:eastAsia="Times New Roman" w:cs="Times New Roman"/>
          <w:kern w:val="0"/>
          <w:sz w:val="26"/>
          <w:szCs w:val="26"/>
          <w:lang w:val="vi-VN"/>
          <w14:ligatures w14:val="none"/>
        </w:rPr>
      </w:pPr>
      <w:r w:rsidRPr="00CC2E66">
        <w:rPr>
          <w:rFonts w:eastAsia="Times New Roman" w:cs="Times New Roman"/>
          <w:kern w:val="0"/>
          <w:sz w:val="26"/>
          <w:szCs w:val="26"/>
          <w:lang w:val="vi-VN"/>
          <w14:ligatures w14:val="none"/>
        </w:rPr>
        <w:tab/>
        <w:t>&lt;!</w:t>
      </w:r>
      <w:r w:rsidRPr="00CC2E66">
        <w:rPr>
          <w:rFonts w:ascii="Segoe UI" w:hAnsi="Segoe UI" w:cs="Segoe UI"/>
          <w:spacing w:val="3"/>
          <w:sz w:val="23"/>
          <w:szCs w:val="23"/>
          <w:shd w:val="clear" w:color="auto" w:fill="FFFFFF"/>
        </w:rPr>
        <w:t>--</w:t>
      </w:r>
      <w:r w:rsidRPr="00CC2E66">
        <w:rPr>
          <w:rFonts w:eastAsia="Times New Roman" w:cs="Times New Roman"/>
          <w:kern w:val="0"/>
          <w:sz w:val="26"/>
          <w:szCs w:val="26"/>
          <w:lang w:val="vi-VN"/>
          <w14:ligatures w14:val="none"/>
        </w:rPr>
        <w:t>Nội dung</w:t>
      </w:r>
      <w:r w:rsidRPr="00CC2E66">
        <w:rPr>
          <w:rFonts w:ascii="Segoe UI" w:hAnsi="Segoe UI" w:cs="Segoe UI"/>
          <w:spacing w:val="3"/>
          <w:sz w:val="23"/>
          <w:szCs w:val="23"/>
          <w:shd w:val="clear" w:color="auto" w:fill="FFFFFF"/>
        </w:rPr>
        <w:t>--&gt;</w:t>
      </w:r>
    </w:p>
    <w:p w14:paraId="4CF4F09C" w14:textId="77777777" w:rsidR="007F028C" w:rsidRPr="00CC2E66" w:rsidRDefault="007F028C" w:rsidP="00A4704E">
      <w:pPr>
        <w:spacing w:before="120" w:after="0" w:line="360" w:lineRule="auto"/>
        <w:ind w:left="567"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&lt;/body&gt;</w:t>
      </w:r>
    </w:p>
    <w:p w14:paraId="6BBF6111" w14:textId="77777777" w:rsidR="007F028C" w:rsidRPr="00CC2E66" w:rsidRDefault="007F028C" w:rsidP="00A4704E">
      <w:pPr>
        <w:spacing w:before="120" w:after="0" w:line="360" w:lineRule="auto"/>
        <w:ind w:firstLine="2835"/>
        <w:rPr>
          <w:rFonts w:eastAsia="Times New Roman" w:cs="Times New Roman"/>
          <w:kern w:val="0"/>
          <w:sz w:val="26"/>
          <w:szCs w:val="26"/>
          <w14:ligatures w14:val="none"/>
        </w:rPr>
      </w:pPr>
      <w:r w:rsidRPr="00CC2E66">
        <w:rPr>
          <w:rFonts w:eastAsia="Times New Roman" w:cs="Times New Roman"/>
          <w:kern w:val="0"/>
          <w:sz w:val="26"/>
          <w:szCs w:val="26"/>
          <w14:ligatures w14:val="none"/>
        </w:rPr>
        <w:t>&lt;/html&gt;</w:t>
      </w:r>
    </w:p>
    <w:p w14:paraId="27FBC58F" w14:textId="77777777" w:rsidR="007F028C" w:rsidRPr="00CC2E66" w:rsidRDefault="007F028C" w:rsidP="000D1D0F">
      <w:pPr>
        <w:shd w:val="clear" w:color="auto" w:fill="FFFFFF"/>
        <w:spacing w:before="120" w:after="0" w:line="360" w:lineRule="auto"/>
        <w:ind w:firstLine="567"/>
        <w:rPr>
          <w:rFonts w:eastAsia="Times New Roman" w:cs="Times New Roman"/>
          <w:spacing w:val="3"/>
          <w:kern w:val="0"/>
          <w:sz w:val="26"/>
          <w:szCs w:val="26"/>
          <w14:ligatures w14:val="none"/>
        </w:rPr>
      </w:pPr>
      <w:r w:rsidRPr="00CC2E66">
        <w:rPr>
          <w:sz w:val="26"/>
          <w:szCs w:val="26"/>
          <w:lang w:val="vi-VN"/>
        </w:rPr>
        <w:t xml:space="preserve">Bước 2: </w:t>
      </w:r>
      <w:r w:rsidRPr="00CC2E66">
        <w:rPr>
          <w:rFonts w:eastAsia="Times New Roman" w:cs="Times New Roman"/>
          <w:spacing w:val="3"/>
          <w:kern w:val="0"/>
          <w:sz w:val="26"/>
          <w:szCs w:val="26"/>
          <w14:ligatures w14:val="none"/>
        </w:rPr>
        <w:t>Liên kết các file CSS và JavaScript</w:t>
      </w:r>
      <w:r w:rsidRPr="00CC2E66">
        <w:rPr>
          <w:rFonts w:eastAsia="Times New Roman" w:cs="Times New Roman"/>
          <w:spacing w:val="3"/>
          <w:kern w:val="0"/>
          <w:sz w:val="26"/>
          <w:szCs w:val="26"/>
          <w:lang w:val="vi-VN"/>
          <w14:ligatures w14:val="none"/>
        </w:rPr>
        <w:t xml:space="preserve"> vào phần head</w:t>
      </w:r>
      <w:r w:rsidRPr="00CC2E66">
        <w:rPr>
          <w:rFonts w:eastAsia="Times New Roman" w:cs="Times New Roman"/>
          <w:spacing w:val="3"/>
          <w:kern w:val="0"/>
          <w:sz w:val="26"/>
          <w:szCs w:val="26"/>
          <w14:ligatures w14:val="none"/>
        </w:rPr>
        <w:t>:</w:t>
      </w:r>
    </w:p>
    <w:p w14:paraId="00D6C683" w14:textId="77777777" w:rsidR="007F028C" w:rsidRPr="00CC2E66" w:rsidRDefault="007F028C"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&lt;link&gt;: Liên kết các file CSS.</w:t>
      </w:r>
    </w:p>
    <w:p w14:paraId="4A8A2E9C" w14:textId="77777777" w:rsidR="007F028C" w:rsidRPr="00CC2E66" w:rsidRDefault="007F028C" w:rsidP="000D1D0F">
      <w:pPr>
        <w:shd w:val="clear" w:color="auto" w:fill="FFFFFF"/>
        <w:spacing w:before="120" w:after="0" w:line="360" w:lineRule="auto"/>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&lt;script&gt;: Liên kết các file JavaScript.</w:t>
      </w:r>
    </w:p>
    <w:p w14:paraId="3F19B0B0" w14:textId="6B1FE38D" w:rsidR="00E61649" w:rsidRPr="00CC2E66" w:rsidRDefault="007F028C" w:rsidP="000D1D0F">
      <w:pPr>
        <w:spacing w:before="120" w:after="0" w:line="360" w:lineRule="auto"/>
        <w:ind w:left="567"/>
        <w:jc w:val="both"/>
        <w:rPr>
          <w:sz w:val="26"/>
          <w:szCs w:val="26"/>
          <w:lang w:val="vi-VN"/>
        </w:rPr>
      </w:pPr>
      <w:r w:rsidRPr="00CC2E66">
        <w:rPr>
          <w:sz w:val="26"/>
          <w:szCs w:val="26"/>
          <w:lang w:val="vi-VN"/>
        </w:rPr>
        <w:t>Bước 3: Xây dựng nội dung:</w:t>
      </w:r>
    </w:p>
    <w:p w14:paraId="3EF1267F" w14:textId="77777777" w:rsidR="0008746A" w:rsidRPr="00CC2E66" w:rsidRDefault="0008746A" w:rsidP="000D1D0F">
      <w:pPr>
        <w:spacing w:before="120" w:after="0" w:line="360" w:lineRule="auto"/>
        <w:ind w:firstLine="567"/>
        <w:jc w:val="both"/>
        <w:rPr>
          <w:rFonts w:cs="Times New Roman"/>
          <w:sz w:val="26"/>
          <w:szCs w:val="26"/>
          <w:lang w:val="vi-VN"/>
        </w:rPr>
      </w:pPr>
      <w:r w:rsidRPr="00CC2E66">
        <w:rPr>
          <w:rFonts w:cs="Times New Roman"/>
          <w:spacing w:val="3"/>
          <w:sz w:val="26"/>
          <w:szCs w:val="26"/>
          <w:shd w:val="clear" w:color="auto" w:fill="FFFFFF"/>
        </w:rPr>
        <w:t>Sử dụng Bootstrap CSS framework (btn, form-control, container, row, col-md-6, d-flex, justify-content-end) để tạo giao diện responsive và hiệu quả.</w:t>
      </w:r>
    </w:p>
    <w:p w14:paraId="78130F5F" w14:textId="2D02D999" w:rsidR="00C25396" w:rsidRPr="00CC2E66" w:rsidRDefault="00C25396"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Thông tin liên hệ:</w:t>
      </w:r>
      <w:r w:rsidRPr="00CC2E66">
        <w:rPr>
          <w:rFonts w:eastAsia="Times New Roman" w:cs="Times New Roman"/>
          <w:spacing w:val="3"/>
          <w:kern w:val="0"/>
          <w:sz w:val="26"/>
          <w:szCs w:val="26"/>
          <w:lang w:val="vi-VN"/>
          <w14:ligatures w14:val="none"/>
        </w:rPr>
        <w:t xml:space="preserve"> </w:t>
      </w:r>
      <w:r w:rsidRPr="00CC2E66">
        <w:rPr>
          <w:rFonts w:eastAsia="Times New Roman" w:cs="Times New Roman"/>
          <w:spacing w:val="3"/>
          <w:kern w:val="0"/>
          <w:sz w:val="26"/>
          <w:szCs w:val="26"/>
          <w14:ligatures w14:val="none"/>
        </w:rPr>
        <w:t>Sử dụng div với lớp container để tạo một khung chứa các phần tử.</w:t>
      </w:r>
      <w:r w:rsidRPr="00CC2E66">
        <w:rPr>
          <w:rFonts w:eastAsia="Times New Roman" w:cs="Times New Roman"/>
          <w:spacing w:val="3"/>
          <w:kern w:val="0"/>
          <w:sz w:val="26"/>
          <w:szCs w:val="26"/>
          <w:lang w:val="vi-VN"/>
          <w14:ligatures w14:val="none"/>
        </w:rPr>
        <w:t xml:space="preserve"> </w:t>
      </w:r>
      <w:r w:rsidRPr="00CC2E66">
        <w:rPr>
          <w:rFonts w:eastAsia="Times New Roman" w:cs="Times New Roman"/>
          <w:spacing w:val="3"/>
          <w:kern w:val="0"/>
          <w:sz w:val="26"/>
          <w:szCs w:val="26"/>
          <w14:ligatures w14:val="none"/>
        </w:rPr>
        <w:t>Các phần tử liên hệ được đặt trong các div có lớp item.</w:t>
      </w:r>
    </w:p>
    <w:p w14:paraId="4EB1836B" w14:textId="77777777" w:rsidR="009C5670" w:rsidRPr="00CC2E66" w:rsidRDefault="009C567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Thêm các thẻ div và các lớp CSS: Sử dụng thẻ &lt;div&gt; để tạo các khối chứa các phần tử, và đặt các lớp CSS tương ứng để tùy chỉnh giao diện.</w:t>
      </w:r>
    </w:p>
    <w:p w14:paraId="0B0B790A" w14:textId="77777777" w:rsidR="009C5670" w:rsidRPr="00CC2E66" w:rsidRDefault="009C567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Thêm tiêu đề và đoạn văn bản: Sử dụng thẻ &lt;h1&gt; để tiêu đề và thẻ &lt;p&gt; để đoạn văn bản.</w:t>
      </w:r>
    </w:p>
    <w:p w14:paraId="522F2DF4" w14:textId="77777777" w:rsidR="009C5670" w:rsidRPr="00CC2E66" w:rsidRDefault="009C567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t>Thêm mẫu form: Sử dụng thẻ &lt;form&gt; để tạo một mẫu form và thêm các trường nhập liệu như &lt;input&gt;, &lt;select&gt;, và &lt;textarea&gt;.</w:t>
      </w:r>
    </w:p>
    <w:p w14:paraId="0E7EB0D5" w14:textId="77777777" w:rsidR="00740BAD" w:rsidRPr="00CC2E66" w:rsidRDefault="00740BAD"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Mẫu form yêu cầu báo giá:</w:t>
      </w:r>
    </w:p>
    <w:p w14:paraId="2D529141" w14:textId="77777777" w:rsidR="00740BAD" w:rsidRPr="00CC2E66" w:rsidRDefault="00740BAD" w:rsidP="000D1D0F">
      <w:pPr>
        <w:pStyle w:val="ListParagraph"/>
        <w:numPr>
          <w:ilvl w:val="0"/>
          <w:numId w:val="19"/>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Sử dụng div với lớp contact-form để tạo một khung chứa mẫu form.</w:t>
      </w:r>
    </w:p>
    <w:p w14:paraId="539B3517" w14:textId="77777777" w:rsidR="00740BAD" w:rsidRPr="00CC2E66" w:rsidRDefault="00740BAD" w:rsidP="000D1D0F">
      <w:pPr>
        <w:pStyle w:val="ListParagraph"/>
        <w:numPr>
          <w:ilvl w:val="0"/>
          <w:numId w:val="19"/>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Form có tiêu đề là "YÊU CẦU BÁO GIÁ".</w:t>
      </w:r>
    </w:p>
    <w:p w14:paraId="0450A254" w14:textId="77777777" w:rsidR="00740BAD" w:rsidRPr="00CC2E66" w:rsidRDefault="00740BAD" w:rsidP="000D1D0F">
      <w:pPr>
        <w:pStyle w:val="ListParagraph"/>
        <w:numPr>
          <w:ilvl w:val="0"/>
          <w:numId w:val="19"/>
        </w:numPr>
        <w:shd w:val="clear" w:color="auto" w:fill="FFFFFF"/>
        <w:spacing w:before="120" w:line="360" w:lineRule="auto"/>
        <w:ind w:left="851" w:hanging="284"/>
        <w:jc w:val="both"/>
        <w:rPr>
          <w:rFonts w:ascii="Times New Roman" w:hAnsi="Times New Roman"/>
          <w:spacing w:val="3"/>
          <w:sz w:val="26"/>
          <w:szCs w:val="26"/>
        </w:rPr>
      </w:pPr>
      <w:r w:rsidRPr="00CC2E66">
        <w:rPr>
          <w:rFonts w:ascii="Times New Roman" w:hAnsi="Times New Roman"/>
          <w:spacing w:val="3"/>
          <w:sz w:val="26"/>
          <w:szCs w:val="26"/>
        </w:rPr>
        <w:t>Sử dụng các input và textarea để người dùng nhập thông tin liên hệ và yêu cầu.</w:t>
      </w:r>
    </w:p>
    <w:p w14:paraId="1C01DCC2" w14:textId="65232427" w:rsidR="00740BAD" w:rsidRPr="00CC2E66" w:rsidRDefault="00740BAD" w:rsidP="000D1D0F">
      <w:pPr>
        <w:pStyle w:val="ListParagraph"/>
        <w:numPr>
          <w:ilvl w:val="0"/>
          <w:numId w:val="19"/>
        </w:numPr>
        <w:shd w:val="clear" w:color="auto" w:fill="FFFFFF"/>
        <w:spacing w:before="120" w:line="360" w:lineRule="auto"/>
        <w:ind w:left="851" w:hanging="284"/>
        <w:jc w:val="both"/>
        <w:rPr>
          <w:spacing w:val="3"/>
          <w:sz w:val="26"/>
          <w:szCs w:val="26"/>
        </w:rPr>
      </w:pPr>
      <w:r w:rsidRPr="00CC2E66">
        <w:rPr>
          <w:rFonts w:ascii="Times New Roman" w:hAnsi="Times New Roman"/>
          <w:spacing w:val="3"/>
          <w:sz w:val="26"/>
          <w:szCs w:val="26"/>
        </w:rPr>
        <w:t>Sử dụng select để cho phép người dùng chọn dịch vụ.</w:t>
      </w:r>
    </w:p>
    <w:p w14:paraId="7702C1C1" w14:textId="77777777" w:rsidR="009C5670" w:rsidRPr="00CC2E66" w:rsidRDefault="009C5670" w:rsidP="000D1D0F">
      <w:pPr>
        <w:shd w:val="clear" w:color="auto" w:fill="FFFFFF"/>
        <w:spacing w:before="120" w:after="0" w:line="360" w:lineRule="auto"/>
        <w:ind w:firstLine="567"/>
        <w:jc w:val="both"/>
        <w:rPr>
          <w:rFonts w:eastAsia="Times New Roman" w:cs="Times New Roman"/>
          <w:spacing w:val="3"/>
          <w:kern w:val="0"/>
          <w:sz w:val="26"/>
          <w:szCs w:val="26"/>
          <w14:ligatures w14:val="none"/>
        </w:rPr>
      </w:pPr>
      <w:r w:rsidRPr="00CC2E66">
        <w:rPr>
          <w:rFonts w:eastAsia="Times New Roman" w:cs="Times New Roman"/>
          <w:spacing w:val="3"/>
          <w:kern w:val="0"/>
          <w:sz w:val="26"/>
          <w:szCs w:val="26"/>
          <w14:ligatures w14:val="none"/>
        </w:rPr>
        <w:t>Tạo nút gửi: Sử dụng thẻ &lt;button&gt; để tạo một nút gửi yêu cầu báo giá.</w:t>
      </w:r>
    </w:p>
    <w:p w14:paraId="4A051376" w14:textId="0D22AE47" w:rsidR="00770676" w:rsidRDefault="009C5670" w:rsidP="000D1D0F">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CC2E66">
        <w:rPr>
          <w:rFonts w:eastAsia="Times New Roman" w:cs="Times New Roman"/>
          <w:spacing w:val="3"/>
          <w:kern w:val="0"/>
          <w:sz w:val="26"/>
          <w:szCs w:val="26"/>
          <w14:ligatures w14:val="none"/>
        </w:rPr>
        <w:lastRenderedPageBreak/>
        <w:t>Thêm các thuộc tính và nội dung: Thêm các thuộc tính như class, placeholder, action cho form (nếu cần), và thêm nội dung cho các phần tử như tiêu đề, đoạn văn bản và các tùy chọn trong danh sách chọn.</w:t>
      </w:r>
    </w:p>
    <w:p w14:paraId="582D77B2" w14:textId="77777777" w:rsidR="00F5710B" w:rsidRPr="00F5710B" w:rsidRDefault="00F5710B" w:rsidP="00F5710B">
      <w:pPr>
        <w:pStyle w:val="Heading2"/>
        <w:ind w:firstLine="0"/>
        <w:rPr>
          <w:rFonts w:eastAsia="Times New Roman" w:cs="Times New Roman"/>
          <w:lang w:val="vi-VN"/>
        </w:rPr>
      </w:pPr>
      <w:bookmarkStart w:id="106" w:name="_Toc165193845"/>
      <w:r w:rsidRPr="00F5710B">
        <w:rPr>
          <w:rFonts w:eastAsia="Times New Roman" w:cs="Times New Roman"/>
          <w:lang w:val="vi-VN"/>
        </w:rPr>
        <w:t xml:space="preserve">3.5 </w:t>
      </w:r>
      <w:r w:rsidRPr="00F5710B">
        <w:rPr>
          <w:rFonts w:eastAsia="Times New Roman" w:cs="Times New Roman"/>
          <w:lang w:val="vi-VN"/>
        </w:rPr>
        <w:t>CÁCH LÀM HEADER FOOTER</w:t>
      </w:r>
      <w:bookmarkEnd w:id="106"/>
    </w:p>
    <w:p w14:paraId="6355C09A" w14:textId="655A2771" w:rsidR="00F5710B" w:rsidRPr="00F5710B" w:rsidRDefault="00F5710B" w:rsidP="00F5710B">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F5710B">
        <w:rPr>
          <w:rFonts w:eastAsia="Times New Roman" w:cs="Times New Roman"/>
          <w:spacing w:val="3"/>
          <w:kern w:val="0"/>
          <w:sz w:val="26"/>
          <w:szCs w:val="26"/>
          <w:lang w:val="vi-VN"/>
          <w14:ligatures w14:val="none"/>
        </w:rPr>
        <w:t xml:space="preserve">Dùng Ajax để đẩy </w:t>
      </w:r>
      <w:r w:rsidR="006B1C4B">
        <w:rPr>
          <w:rFonts w:eastAsia="Times New Roman" w:cs="Times New Roman"/>
          <w:spacing w:val="3"/>
          <w:kern w:val="0"/>
          <w:sz w:val="26"/>
          <w:szCs w:val="26"/>
          <w:lang w:val="vi-VN"/>
          <w14:ligatures w14:val="none"/>
        </w:rPr>
        <w:t>Header,</w:t>
      </w:r>
      <w:r w:rsidRPr="00F5710B">
        <w:rPr>
          <w:rFonts w:eastAsia="Times New Roman" w:cs="Times New Roman"/>
          <w:spacing w:val="3"/>
          <w:kern w:val="0"/>
          <w:sz w:val="26"/>
          <w:szCs w:val="26"/>
          <w:lang w:val="vi-VN"/>
          <w14:ligatures w14:val="none"/>
        </w:rPr>
        <w:t xml:space="preserve"> </w:t>
      </w:r>
      <w:r w:rsidR="00CE57C5">
        <w:rPr>
          <w:rFonts w:eastAsia="Times New Roman" w:cs="Times New Roman"/>
          <w:spacing w:val="3"/>
          <w:kern w:val="0"/>
          <w:sz w:val="26"/>
          <w:szCs w:val="26"/>
          <w:lang w:val="vi-VN"/>
          <w14:ligatures w14:val="none"/>
        </w:rPr>
        <w:t>F</w:t>
      </w:r>
      <w:r w:rsidRPr="00F5710B">
        <w:rPr>
          <w:rFonts w:eastAsia="Times New Roman" w:cs="Times New Roman"/>
          <w:spacing w:val="3"/>
          <w:kern w:val="0"/>
          <w:sz w:val="26"/>
          <w:szCs w:val="26"/>
          <w:lang w:val="vi-VN"/>
          <w14:ligatures w14:val="none"/>
        </w:rPr>
        <w:t>ooter vào các trang web</w:t>
      </w:r>
    </w:p>
    <w:p w14:paraId="6BCAC516" w14:textId="77777777" w:rsidR="00F5710B" w:rsidRPr="00560275" w:rsidRDefault="00F5710B" w:rsidP="00560275">
      <w:pPr>
        <w:pStyle w:val="ListParagraph"/>
        <w:numPr>
          <w:ilvl w:val="0"/>
          <w:numId w:val="21"/>
        </w:numPr>
        <w:shd w:val="clear" w:color="auto" w:fill="FFFFFF"/>
        <w:spacing w:before="120" w:line="360" w:lineRule="auto"/>
        <w:ind w:left="851" w:hanging="284"/>
        <w:jc w:val="both"/>
        <w:rPr>
          <w:rFonts w:ascii="Times New Roman" w:hAnsi="Times New Roman"/>
          <w:spacing w:val="3"/>
          <w:sz w:val="26"/>
          <w:szCs w:val="26"/>
          <w:lang w:val="vi-VN"/>
        </w:rPr>
      </w:pPr>
      <w:r w:rsidRPr="00560275">
        <w:rPr>
          <w:rFonts w:ascii="Times New Roman" w:hAnsi="Times New Roman"/>
          <w:spacing w:val="3"/>
          <w:sz w:val="26"/>
          <w:szCs w:val="26"/>
          <w:lang w:val="vi-VN"/>
        </w:rPr>
        <w:t>Ajax là viết tắt của "Asynchronous JavaScript and XML" (JavaScript và XML không đồng bộ), là một kỹ thuật lập trình cho phép trang web giao tiếp với máy chủ một cách không đồng bộ, tức là không cần tải lại trang hoặc chờ đợi phản hồi từ máy chủ. Thay vì điều này, Ajax cho phép trang web gửi yêu cầu đến máy chủ, nhận phản hồi và cập nhật nội dung của trang mà không làm tải lại toàn bộ trang.</w:t>
      </w:r>
    </w:p>
    <w:p w14:paraId="5CF7C178" w14:textId="77777777" w:rsidR="00F5710B" w:rsidRPr="00560275" w:rsidRDefault="00F5710B" w:rsidP="00560275">
      <w:pPr>
        <w:pStyle w:val="ListParagraph"/>
        <w:numPr>
          <w:ilvl w:val="0"/>
          <w:numId w:val="21"/>
        </w:numPr>
        <w:shd w:val="clear" w:color="auto" w:fill="FFFFFF"/>
        <w:spacing w:before="120" w:line="360" w:lineRule="auto"/>
        <w:ind w:left="851" w:hanging="284"/>
        <w:jc w:val="both"/>
        <w:rPr>
          <w:spacing w:val="3"/>
          <w:sz w:val="26"/>
          <w:szCs w:val="26"/>
          <w:lang w:val="vi-VN"/>
        </w:rPr>
      </w:pPr>
      <w:r w:rsidRPr="00560275">
        <w:rPr>
          <w:rFonts w:ascii="Times New Roman" w:hAnsi="Times New Roman"/>
          <w:spacing w:val="3"/>
          <w:sz w:val="26"/>
          <w:szCs w:val="26"/>
          <w:lang w:val="vi-VN"/>
        </w:rPr>
        <w:t>Kỹ thuật này thường được sử dụng trong các ứng dụng web hiện đại để tạo ra trải nghiệm người dùng mượt mà và tương tác, từ việc tải các nội dung động như bài viết trên blog đến việc gửi và nhận dữ liệu trong các biểu mẫu mà không cần tải lại trang. Điều này giúp giảm thời gian đáng kể cho người dùng và cải thiện trải nghiệm của họ trên web.</w:t>
      </w:r>
    </w:p>
    <w:p w14:paraId="2620E242" w14:textId="500B71C6" w:rsidR="00770676" w:rsidRPr="0057155F" w:rsidRDefault="00F5710B" w:rsidP="00560275">
      <w:pPr>
        <w:shd w:val="clear" w:color="auto" w:fill="FFFFFF"/>
        <w:spacing w:before="120" w:after="0" w:line="360" w:lineRule="auto"/>
        <w:ind w:firstLine="567"/>
        <w:jc w:val="both"/>
        <w:rPr>
          <w:rFonts w:eastAsia="Times New Roman" w:cs="Times New Roman"/>
          <w:spacing w:val="3"/>
          <w:kern w:val="0"/>
          <w:sz w:val="26"/>
          <w:szCs w:val="26"/>
          <w:lang w:val="vi-VN"/>
          <w14:ligatures w14:val="none"/>
        </w:rPr>
      </w:pPr>
      <w:r w:rsidRPr="0057155F">
        <w:rPr>
          <w:rFonts w:eastAsia="Times New Roman" w:cs="Times New Roman"/>
          <w:spacing w:val="3"/>
          <w:kern w:val="0"/>
          <w:sz w:val="26"/>
          <w:szCs w:val="26"/>
          <w:lang w:val="vi-VN"/>
          <w14:ligatures w14:val="none"/>
        </w:rPr>
        <w:t xml:space="preserve">Các bước thực </w:t>
      </w:r>
      <w:r w:rsidR="00C377F2" w:rsidRPr="0057155F">
        <w:rPr>
          <w:rFonts w:eastAsia="Times New Roman" w:cs="Times New Roman"/>
          <w:spacing w:val="3"/>
          <w:kern w:val="0"/>
          <w:sz w:val="26"/>
          <w:szCs w:val="26"/>
          <w:lang w:val="vi-VN"/>
          <w14:ligatures w14:val="none"/>
        </w:rPr>
        <w:t>hiện</w:t>
      </w:r>
      <w:r w:rsidR="006B1C4B">
        <w:rPr>
          <w:rFonts w:eastAsia="Times New Roman" w:cs="Times New Roman"/>
          <w:spacing w:val="3"/>
          <w:kern w:val="0"/>
          <w:sz w:val="26"/>
          <w:szCs w:val="26"/>
          <w:lang w:val="vi-VN"/>
          <w14:ligatures w14:val="none"/>
        </w:rPr>
        <w:t xml:space="preserve"> Header</w:t>
      </w:r>
      <w:r w:rsidR="00C377F2" w:rsidRPr="0057155F">
        <w:rPr>
          <w:rFonts w:eastAsia="Times New Roman" w:cs="Times New Roman"/>
          <w:spacing w:val="3"/>
          <w:kern w:val="0"/>
          <w:sz w:val="26"/>
          <w:szCs w:val="26"/>
          <w:lang w:val="vi-VN"/>
          <w14:ligatures w14:val="none"/>
        </w:rPr>
        <w:t>:</w:t>
      </w:r>
    </w:p>
    <w:p w14:paraId="43E22E46" w14:textId="6BF384DB" w:rsidR="00DB25FF" w:rsidRPr="0057155F" w:rsidRDefault="006F6203" w:rsidP="00DB25FF">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57155F">
        <w:rPr>
          <w:rFonts w:ascii="Times New Roman" w:hAnsi="Times New Roman"/>
          <w:spacing w:val="3"/>
          <w:sz w:val="26"/>
          <w:szCs w:val="26"/>
          <w:lang w:val="vi-VN"/>
        </w:rPr>
        <w:t>P</w:t>
      </w:r>
      <w:r w:rsidR="00935AB6" w:rsidRPr="0057155F">
        <w:rPr>
          <w:rFonts w:ascii="Times New Roman" w:hAnsi="Times New Roman"/>
          <w:spacing w:val="3"/>
          <w:sz w:val="26"/>
          <w:szCs w:val="26"/>
          <w:lang w:val="vi-VN"/>
        </w:rPr>
        <w:t xml:space="preserve">hần đầu tiên của header, được định nghĩa bằng thẻ &lt;div&gt;. </w:t>
      </w:r>
    </w:p>
    <w:p w14:paraId="0D27FB7C" w14:textId="02B06368" w:rsidR="006F6203" w:rsidRPr="0057155F" w:rsidRDefault="006F6203" w:rsidP="00DB25FF">
      <w:pPr>
        <w:shd w:val="clear" w:color="auto" w:fill="FFFFFF"/>
        <w:spacing w:before="120" w:after="0" w:line="360" w:lineRule="auto"/>
        <w:jc w:val="both"/>
        <w:rPr>
          <w:rFonts w:eastAsia="Times New Roman" w:cs="Times New Roman"/>
          <w:spacing w:val="3"/>
          <w:kern w:val="0"/>
          <w:sz w:val="26"/>
          <w:szCs w:val="26"/>
          <w:lang w:val="vi-VN"/>
          <w14:ligatures w14:val="none"/>
        </w:rPr>
      </w:pPr>
      <w:r w:rsidRPr="0057155F">
        <w:rPr>
          <w:rFonts w:eastAsia="Times New Roman" w:cs="Times New Roman"/>
          <w:spacing w:val="3"/>
          <w:kern w:val="0"/>
          <w:sz w:val="26"/>
          <w:szCs w:val="26"/>
          <w:lang w:val="vi-VN"/>
          <w14:ligatures w14:val="none"/>
        </w:rPr>
        <w:t>&lt;div class="header bg-dark" style="align-items: center;"&gt;</w:t>
      </w:r>
    </w:p>
    <w:p w14:paraId="5EEBC249" w14:textId="171F84CD" w:rsidR="00935AB6" w:rsidRPr="0057155F" w:rsidRDefault="00935AB6" w:rsidP="0057155F">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57155F">
        <w:rPr>
          <w:rFonts w:ascii="Times New Roman" w:hAnsi="Times New Roman"/>
          <w:spacing w:val="3"/>
          <w:sz w:val="26"/>
          <w:szCs w:val="26"/>
          <w:lang w:val="vi-VN"/>
        </w:rPr>
        <w:t>Nó có class "header" và "bg-dark" để định dạng màu nền là đen. Thuộc tính style="align-items: center;" được sử dụng để căn giữa các thành phần trong header theo chiều dọc.</w:t>
      </w:r>
    </w:p>
    <w:p w14:paraId="15894F3A" w14:textId="38073A51" w:rsidR="00935AB6" w:rsidRPr="0057155F" w:rsidRDefault="00935AB6" w:rsidP="0057155F">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57155F">
        <w:rPr>
          <w:rFonts w:ascii="Times New Roman" w:hAnsi="Times New Roman"/>
          <w:spacing w:val="3"/>
          <w:sz w:val="26"/>
          <w:szCs w:val="26"/>
          <w:lang w:val="vi-VN"/>
        </w:rPr>
        <w:t>Phần navbar được tạo bằng thẻ `&lt;nav&gt;`. Nó có class "navbar", "navbar-expand-sm" để xác định việc mở rộng navbar khi kích thước màn hình nhỏ hơn hoặc bằng sm (small), và "navbar-dark" để thiết lập chủ đề màu sắc là tối. Ngoài ra, cũng có class "bg-dark" để định dạng màu nền là đen.</w:t>
      </w:r>
    </w:p>
    <w:p w14:paraId="4B512771" w14:textId="74426A98" w:rsidR="0057155F" w:rsidRPr="0057155F" w:rsidRDefault="0057155F" w:rsidP="0057155F">
      <w:pPr>
        <w:shd w:val="clear" w:color="auto" w:fill="FFFFFF"/>
        <w:spacing w:before="120" w:after="0" w:line="360" w:lineRule="auto"/>
        <w:jc w:val="both"/>
        <w:rPr>
          <w:rFonts w:eastAsia="Times New Roman" w:cs="Times New Roman"/>
          <w:spacing w:val="3"/>
          <w:kern w:val="0"/>
          <w:sz w:val="26"/>
          <w:szCs w:val="26"/>
          <w:lang w:val="vi-VN"/>
          <w14:ligatures w14:val="none"/>
        </w:rPr>
      </w:pPr>
      <w:r w:rsidRPr="0057155F">
        <w:rPr>
          <w:rFonts w:eastAsia="Times New Roman" w:cs="Times New Roman"/>
          <w:spacing w:val="3"/>
          <w:kern w:val="0"/>
          <w:sz w:val="26"/>
          <w:szCs w:val="26"/>
          <w:lang w:val="vi-VN"/>
          <w14:ligatures w14:val="none"/>
        </w:rPr>
        <w:t>&lt;nav class="navbar navbar-expand-sm navbar-dark bg-dark"&gt;</w:t>
      </w:r>
    </w:p>
    <w:p w14:paraId="58991F41" w14:textId="26E4E693" w:rsidR="00935AB6" w:rsidRPr="0057155F" w:rsidRDefault="00935AB6" w:rsidP="0057155F">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57155F">
        <w:rPr>
          <w:rFonts w:ascii="Times New Roman" w:hAnsi="Times New Roman"/>
          <w:spacing w:val="3"/>
          <w:sz w:val="26"/>
          <w:szCs w:val="26"/>
          <w:lang w:val="vi-VN"/>
        </w:rPr>
        <w:t xml:space="preserve">Phần container chứa toàn bộ nội dung của navbar. Nó có class "container-fluid" để tạo một container rộng và co dãn, và class "d-flex" để sử dụng Flexbox để căn giữa các thành phần trong container theo chiều ngang. </w:t>
      </w:r>
      <w:r w:rsidRPr="0057155F">
        <w:rPr>
          <w:rFonts w:ascii="Times New Roman" w:hAnsi="Times New Roman"/>
          <w:spacing w:val="3"/>
          <w:sz w:val="26"/>
          <w:szCs w:val="26"/>
          <w:lang w:val="vi-VN"/>
        </w:rPr>
        <w:lastRenderedPageBreak/>
        <w:t>Thuộc tính `style="align-items: center;"` được sử dụng để căn giữa các thành phần trong container theo chiều dọc.</w:t>
      </w:r>
    </w:p>
    <w:p w14:paraId="0550DECD" w14:textId="17C11C64" w:rsidR="00935AB6" w:rsidRPr="0057155F" w:rsidRDefault="0057155F" w:rsidP="0057155F">
      <w:pPr>
        <w:shd w:val="clear" w:color="auto" w:fill="FFFFFF"/>
        <w:spacing w:before="120" w:after="0" w:line="360" w:lineRule="auto"/>
        <w:jc w:val="both"/>
        <w:rPr>
          <w:rFonts w:eastAsia="Times New Roman" w:cs="Times New Roman"/>
          <w:spacing w:val="3"/>
          <w:kern w:val="0"/>
          <w:sz w:val="26"/>
          <w:szCs w:val="26"/>
          <w:lang w:val="vi-VN"/>
          <w14:ligatures w14:val="none"/>
        </w:rPr>
      </w:pPr>
      <w:r w:rsidRPr="0057155F">
        <w:rPr>
          <w:rFonts w:eastAsia="Times New Roman" w:cs="Times New Roman"/>
          <w:spacing w:val="3"/>
          <w:kern w:val="0"/>
          <w:sz w:val="26"/>
          <w:szCs w:val="26"/>
          <w:lang w:val="vi-VN"/>
          <w14:ligatures w14:val="none"/>
        </w:rPr>
        <w:t>&lt;div class="container-fluid d-flex" style="align-items: center;"&gt;</w:t>
      </w:r>
    </w:p>
    <w:p w14:paraId="7017B39C" w14:textId="0AC9D7E3" w:rsidR="00935AB6" w:rsidRPr="004B235A" w:rsidRDefault="00935AB6" w:rsidP="004B235A">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Logo của trang web được hiển thị bằng thẻ `&lt;a&gt;` với class "navbar-brand". Đường dẫn đến trang chủ được chỉ định trong thuộc tính `href`.</w:t>
      </w:r>
    </w:p>
    <w:p w14:paraId="58524BA0" w14:textId="3CD60378" w:rsidR="00935AB6" w:rsidRPr="004B235A" w:rsidRDefault="00935AB6" w:rsidP="004B235A">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Nút toggle navbar được tạo bằng thẻ `&lt;button&gt;` với class "navbar-toggler". Thuộc tính `data-bs-toggle="collapse"` và `data-bs-target="#mynavbar"` được sử dụng để kích hoạt/collapse navbar khi nhấn vào nút này.</w:t>
      </w:r>
    </w:p>
    <w:p w14:paraId="682C1EF3" w14:textId="67944955" w:rsidR="00935AB6" w:rsidRPr="004B235A" w:rsidRDefault="00935AB6" w:rsidP="004B235A">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Một phần collapsible navbar được tạo bằng thẻ `&lt;div&gt;` với class "collapse navbar-collapse" và id là "mynavbar". Các liên kết và các thành phần khác của navbar sẽ được đặt trong phần này.</w:t>
      </w:r>
    </w:p>
    <w:p w14:paraId="7FAC4AB5" w14:textId="2031B2D0" w:rsidR="00935AB6" w:rsidRPr="004B235A" w:rsidRDefault="00935AB6" w:rsidP="004B235A">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Các liên kết đến các trang khác nhau của trang web được tạo bằng thẻ `&lt;ul&gt;` và `&lt;li&gt;`, trong đó mỗi `&lt;li&gt;` chứa một `&lt;a&gt;` là một liên kết.</w:t>
      </w:r>
    </w:p>
    <w:p w14:paraId="0FBAFA51" w14:textId="732BB953" w:rsidR="00935AB6" w:rsidRPr="004B235A" w:rsidRDefault="00935AB6" w:rsidP="004B235A">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Nút tìm kiếm và thanh tìm kiếm được tạo bằng thẻ `&lt;button&gt;` và &lt;div&gt; với class "search-bar".</w:t>
      </w:r>
    </w:p>
    <w:p w14:paraId="1E9D0879" w14:textId="43BBF70E" w:rsidR="00CE57C5" w:rsidRDefault="00935AB6" w:rsidP="00CE57C5">
      <w:pPr>
        <w:pStyle w:val="ListParagraph"/>
        <w:numPr>
          <w:ilvl w:val="0"/>
          <w:numId w:val="22"/>
        </w:numPr>
        <w:shd w:val="clear" w:color="auto" w:fill="FFFFFF"/>
        <w:spacing w:before="120" w:line="360" w:lineRule="auto"/>
        <w:ind w:left="1134" w:hanging="283"/>
        <w:jc w:val="both"/>
        <w:rPr>
          <w:rFonts w:ascii="Times New Roman" w:hAnsi="Times New Roman"/>
          <w:spacing w:val="3"/>
          <w:sz w:val="26"/>
          <w:szCs w:val="26"/>
          <w:lang w:val="vi-VN"/>
        </w:rPr>
      </w:pPr>
      <w:r w:rsidRPr="004B235A">
        <w:rPr>
          <w:rFonts w:ascii="Times New Roman" w:hAnsi="Times New Roman"/>
          <w:spacing w:val="3"/>
          <w:sz w:val="26"/>
          <w:szCs w:val="26"/>
          <w:lang w:val="vi-VN"/>
        </w:rPr>
        <w:t>Liên kết "Đăng nhập" được tạo bằng thẻ &lt;a&gt;</w:t>
      </w:r>
      <w:r w:rsidR="00CE57C5">
        <w:rPr>
          <w:rFonts w:ascii="Times New Roman" w:hAnsi="Times New Roman"/>
          <w:spacing w:val="3"/>
          <w:sz w:val="26"/>
          <w:szCs w:val="26"/>
          <w:lang w:val="vi-VN"/>
        </w:rPr>
        <w:t>.</w:t>
      </w:r>
    </w:p>
    <w:p w14:paraId="61BCCE53" w14:textId="70B03B65" w:rsidR="00CE57C5" w:rsidRDefault="00CE57C5" w:rsidP="00CE57C5">
      <w:pPr>
        <w:pStyle w:val="ListParagraph"/>
        <w:shd w:val="clear" w:color="auto" w:fill="FFFFFF"/>
        <w:spacing w:before="120" w:line="360" w:lineRule="auto"/>
        <w:ind w:left="0" w:firstLine="567"/>
        <w:jc w:val="both"/>
        <w:rPr>
          <w:rFonts w:ascii="Times New Roman" w:hAnsi="Times New Roman"/>
          <w:spacing w:val="3"/>
          <w:sz w:val="26"/>
          <w:szCs w:val="26"/>
          <w:lang w:val="vi-VN"/>
        </w:rPr>
      </w:pPr>
      <w:r>
        <w:rPr>
          <w:rFonts w:ascii="Times New Roman" w:hAnsi="Times New Roman"/>
          <w:spacing w:val="3"/>
          <w:sz w:val="26"/>
          <w:szCs w:val="26"/>
          <w:lang w:val="vi-VN"/>
        </w:rPr>
        <w:t>Các bước thực hiện Footer:</w:t>
      </w:r>
    </w:p>
    <w:p w14:paraId="6039F4C8" w14:textId="2584BEF5" w:rsidR="00C753ED" w:rsidRPr="00C753ED" w:rsidRDefault="00C753ED" w:rsidP="009D0E3B">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Đây là phần bao bọc chính cho footer. Nó có margin bên trái và bên phải là 10%.</w:t>
      </w:r>
    </w:p>
    <w:p w14:paraId="2A70760C" w14:textId="798B5EC4" w:rsidR="00C753ED" w:rsidRPr="00C753ED" w:rsidRDefault="009D0E3B" w:rsidP="009D0E3B">
      <w:pPr>
        <w:pStyle w:val="ListParagraph"/>
        <w:shd w:val="clear" w:color="auto" w:fill="FFFFFF"/>
        <w:spacing w:before="120" w:line="360" w:lineRule="auto"/>
        <w:ind w:left="0" w:firstLine="0"/>
        <w:jc w:val="both"/>
        <w:rPr>
          <w:rFonts w:ascii="Times New Roman" w:hAnsi="Times New Roman"/>
          <w:spacing w:val="3"/>
          <w:sz w:val="26"/>
          <w:szCs w:val="26"/>
          <w:lang w:val="vi-VN"/>
        </w:rPr>
      </w:pPr>
      <w:r w:rsidRPr="00C753ED">
        <w:rPr>
          <w:rFonts w:ascii="Times New Roman" w:hAnsi="Times New Roman"/>
          <w:spacing w:val="3"/>
          <w:sz w:val="26"/>
          <w:szCs w:val="26"/>
          <w:lang w:val="vi-VN"/>
        </w:rPr>
        <w:t>&lt;div class="" style="margin: 0px 10%;"&gt;</w:t>
      </w:r>
    </w:p>
    <w:p w14:paraId="376D7896" w14:textId="652B594F" w:rsidR="00C753ED" w:rsidRPr="00C753ED" w:rsidRDefault="00C753ED" w:rsidP="009D0E3B">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 xml:space="preserve">Phần chính của footer được bao gồm bởi một hàng &lt;div class="row"&gt;. Trong đó, chứa các cột </w:t>
      </w:r>
      <w:r w:rsidR="009D0E3B">
        <w:rPr>
          <w:rFonts w:ascii="Times New Roman" w:hAnsi="Times New Roman"/>
          <w:spacing w:val="3"/>
          <w:sz w:val="26"/>
          <w:szCs w:val="26"/>
          <w:lang w:val="vi-VN"/>
        </w:rPr>
        <w:t>“</w:t>
      </w:r>
      <w:r w:rsidRPr="00C753ED">
        <w:rPr>
          <w:rFonts w:ascii="Times New Roman" w:hAnsi="Times New Roman"/>
          <w:spacing w:val="3"/>
          <w:sz w:val="26"/>
          <w:szCs w:val="26"/>
          <w:lang w:val="vi-VN"/>
        </w:rPr>
        <w:t>col-md-*</w:t>
      </w:r>
      <w:r w:rsidR="009D0E3B">
        <w:rPr>
          <w:rFonts w:ascii="Times New Roman" w:hAnsi="Times New Roman"/>
          <w:spacing w:val="3"/>
          <w:sz w:val="26"/>
          <w:szCs w:val="26"/>
          <w:lang w:val="vi-VN"/>
        </w:rPr>
        <w:t>”</w:t>
      </w:r>
      <w:r w:rsidRPr="00C753ED">
        <w:rPr>
          <w:rFonts w:ascii="Times New Roman" w:hAnsi="Times New Roman"/>
          <w:spacing w:val="3"/>
          <w:sz w:val="26"/>
          <w:szCs w:val="26"/>
          <w:lang w:val="vi-VN"/>
        </w:rPr>
        <w:t xml:space="preserve"> để phân chia layout cho nội dung.</w:t>
      </w:r>
    </w:p>
    <w:p w14:paraId="55711AE1" w14:textId="2BB05D08" w:rsidR="00C753ED" w:rsidRPr="00C753ED" w:rsidRDefault="00C753ED" w:rsidP="009D0E3B">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Cột đầu tiên (&lt;div class="col-md-6"&gt;) chứa thông tin giới thiệu về công ty tổ chức sự kiện, bao gồm địa chỉ, số điện thoại, và email.</w:t>
      </w:r>
    </w:p>
    <w:p w14:paraId="18EFDBF1" w14:textId="6693EE6F" w:rsidR="00C753ED" w:rsidRPr="009D0E3B" w:rsidRDefault="00C753ED" w:rsidP="009D0E3B">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Cột thứ hai (&lt;div class="col-md-4"&gt;) chứa các liên kết đến các loại hình sự kiện khác nhau thông qua một danh sách không thứ tự (</w:t>
      </w:r>
      <w:r w:rsidRPr="009D0E3B">
        <w:rPr>
          <w:rFonts w:ascii="Times New Roman" w:hAnsi="Times New Roman"/>
          <w:spacing w:val="3"/>
          <w:sz w:val="26"/>
          <w:szCs w:val="26"/>
          <w:lang w:val="vi-VN"/>
        </w:rPr>
        <w:t>&lt;ul class="footer-links"&gt;). Mỗi mục trong danh sách là một liên kết (&lt;li class="nav-item"&gt;) đến trang "service.html" với các loại hình sự kiện khác nhau.</w:t>
      </w:r>
    </w:p>
    <w:p w14:paraId="71421BEB" w14:textId="73FBD545" w:rsidR="00C753ED" w:rsidRPr="009D0E3B" w:rsidRDefault="00C753ED" w:rsidP="009D0E3B">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lastRenderedPageBreak/>
        <w:t>Cột thứ ba (</w:t>
      </w:r>
      <w:r w:rsidRPr="009D0E3B">
        <w:rPr>
          <w:rFonts w:ascii="Times New Roman" w:hAnsi="Times New Roman"/>
          <w:spacing w:val="3"/>
          <w:sz w:val="26"/>
          <w:szCs w:val="26"/>
          <w:lang w:val="vi-VN"/>
        </w:rPr>
        <w:t>&lt;div class="col-md-2"&gt;) chứa thông tin liên hệ và các biểu tượng mạng xã hội. Phần này bao gồm các liên kết đến các trang mạng xã hội và biểu tượng tương ứng.</w:t>
      </w:r>
    </w:p>
    <w:p w14:paraId="03620A42" w14:textId="71ED842C" w:rsidR="00C753ED" w:rsidRPr="00C753ED" w:rsidRDefault="00C753ED" w:rsidP="005A5EFA">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 xml:space="preserve">Phần cuối cùng của footer chứa thông tin bản quyền và các biểu tượng mạng xã hội khác (được bình luận ra ngoài). </w:t>
      </w:r>
    </w:p>
    <w:p w14:paraId="4AA6197F" w14:textId="6D21152D" w:rsidR="00C753ED" w:rsidRPr="00C753ED" w:rsidRDefault="00C753ED" w:rsidP="005A5EFA">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Cuối cùng, có một đường kẻ ngang &lt;hr&gt; phân tách phần footer với nội dung phía trên.</w:t>
      </w:r>
    </w:p>
    <w:p w14:paraId="142890B6" w14:textId="2139ACCE" w:rsidR="00C753ED" w:rsidRPr="00C753ED" w:rsidRDefault="00C753ED" w:rsidP="005A5EFA">
      <w:pPr>
        <w:pStyle w:val="ListParagraph"/>
        <w:numPr>
          <w:ilvl w:val="0"/>
          <w:numId w:val="23"/>
        </w:numPr>
        <w:shd w:val="clear" w:color="auto" w:fill="FFFFFF"/>
        <w:spacing w:before="120" w:line="360" w:lineRule="auto"/>
        <w:ind w:left="1134" w:hanging="283"/>
        <w:jc w:val="both"/>
        <w:rPr>
          <w:rFonts w:ascii="Times New Roman" w:hAnsi="Times New Roman"/>
          <w:spacing w:val="3"/>
          <w:sz w:val="26"/>
          <w:szCs w:val="26"/>
          <w:lang w:val="vi-VN"/>
        </w:rPr>
      </w:pPr>
      <w:r w:rsidRPr="00C753ED">
        <w:rPr>
          <w:rFonts w:ascii="Times New Roman" w:hAnsi="Times New Roman"/>
          <w:spacing w:val="3"/>
          <w:sz w:val="26"/>
          <w:szCs w:val="26"/>
          <w:lang w:val="vi-VN"/>
        </w:rPr>
        <w:t>Sau phần footer, có một phần bổ sung &lt;div class="container"&gt; được mở ra, nhưng không có nội dung cụ thể được hiển thị.</w:t>
      </w:r>
    </w:p>
    <w:p w14:paraId="3809CD90" w14:textId="4C3F462F" w:rsidR="00E367A7" w:rsidRPr="00CC2E66" w:rsidRDefault="00E61649" w:rsidP="000D1D0F">
      <w:pPr>
        <w:spacing w:before="120" w:after="0" w:line="360" w:lineRule="auto"/>
        <w:rPr>
          <w:sz w:val="26"/>
          <w:szCs w:val="26"/>
          <w:lang w:val="vi-VN"/>
        </w:rPr>
      </w:pPr>
      <w:r w:rsidRPr="00CC2E66">
        <w:rPr>
          <w:sz w:val="26"/>
          <w:szCs w:val="26"/>
          <w:lang w:val="vi-VN"/>
        </w:rPr>
        <w:br w:type="page"/>
      </w:r>
    </w:p>
    <w:p w14:paraId="26CF8148" w14:textId="34C3301E" w:rsidR="00595D51" w:rsidRPr="00CC2E66" w:rsidRDefault="00595D51" w:rsidP="000D1D0F">
      <w:pPr>
        <w:pStyle w:val="Heading1"/>
        <w:spacing w:before="120" w:after="0" w:line="360" w:lineRule="auto"/>
        <w:ind w:firstLine="0"/>
      </w:pPr>
      <w:bookmarkStart w:id="107" w:name="_Toc164006431"/>
      <w:bookmarkStart w:id="108" w:name="_Toc165119455"/>
      <w:bookmarkStart w:id="109" w:name="_Toc165193846"/>
      <w:r w:rsidRPr="00CC2E66">
        <w:lastRenderedPageBreak/>
        <w:t>CHƯƠNG 4</w:t>
      </w:r>
      <w:bookmarkEnd w:id="107"/>
      <w:bookmarkEnd w:id="108"/>
      <w:bookmarkEnd w:id="109"/>
    </w:p>
    <w:p w14:paraId="3CD61AF3" w14:textId="6F7A340C" w:rsidR="00595D51" w:rsidRPr="00CC2E66" w:rsidRDefault="00595D51" w:rsidP="000D1D0F">
      <w:pPr>
        <w:pStyle w:val="Heading1"/>
        <w:spacing w:before="120" w:after="0" w:line="360" w:lineRule="auto"/>
        <w:ind w:firstLine="0"/>
        <w:rPr>
          <w:lang w:val="vi-VN"/>
        </w:rPr>
      </w:pPr>
      <w:bookmarkStart w:id="110" w:name="_Toc164006432"/>
      <w:bookmarkStart w:id="111" w:name="_Toc165119456"/>
      <w:bookmarkStart w:id="112" w:name="_Toc165193847"/>
      <w:r w:rsidRPr="00CC2E66">
        <w:t xml:space="preserve">KẾT </w:t>
      </w:r>
      <w:bookmarkEnd w:id="110"/>
      <w:r w:rsidR="00BD53C5" w:rsidRPr="00CC2E66">
        <w:t>LUẬN</w:t>
      </w:r>
      <w:r w:rsidR="00BD53C5" w:rsidRPr="00CC2E66">
        <w:rPr>
          <w:lang w:val="vi-VN"/>
        </w:rPr>
        <w:t>, HƯỚNG PHÁT TRIỂN</w:t>
      </w:r>
      <w:bookmarkEnd w:id="111"/>
      <w:bookmarkEnd w:id="112"/>
    </w:p>
    <w:p w14:paraId="0EC0C4F8" w14:textId="129954A0" w:rsidR="00595D51" w:rsidRPr="00CC2E66" w:rsidRDefault="00595D51" w:rsidP="000D1D0F">
      <w:pPr>
        <w:pStyle w:val="Heading2"/>
        <w:spacing w:before="120" w:after="0" w:line="360" w:lineRule="auto"/>
        <w:ind w:firstLine="0"/>
        <w:rPr>
          <w:lang w:val="vi-VN"/>
        </w:rPr>
      </w:pPr>
      <w:bookmarkStart w:id="113" w:name="_Toc165193848"/>
      <w:r w:rsidRPr="00CC2E66">
        <w:t>4.1 KẾT QUẢ</w:t>
      </w:r>
      <w:r w:rsidR="00502316" w:rsidRPr="00CC2E66">
        <w:rPr>
          <w:lang w:val="vi-VN"/>
        </w:rPr>
        <w:t xml:space="preserve"> ĐẠT ĐƯỢC</w:t>
      </w:r>
      <w:bookmarkEnd w:id="113"/>
    </w:p>
    <w:p w14:paraId="63E1FB91" w14:textId="62FA725E" w:rsidR="00BE4EFE" w:rsidRPr="00CC2E66" w:rsidRDefault="00FA07E1" w:rsidP="000D1D0F">
      <w:pPr>
        <w:spacing w:before="120" w:after="0" w:line="360" w:lineRule="auto"/>
        <w:ind w:firstLine="567"/>
        <w:jc w:val="both"/>
        <w:rPr>
          <w:sz w:val="26"/>
          <w:szCs w:val="26"/>
          <w:lang w:val="vi-VN"/>
        </w:rPr>
      </w:pPr>
      <w:r w:rsidRPr="00CC2E66">
        <w:rPr>
          <w:rFonts w:cs="Times New Roman"/>
          <w:sz w:val="26"/>
          <w:szCs w:val="26"/>
          <w:shd w:val="clear" w:color="auto" w:fill="FFFFFF"/>
        </w:rPr>
        <w:t>Website đã đạt được một bước tiến quan trọng với sự hoàn thiện đáng kể</w:t>
      </w:r>
      <w:r w:rsidRPr="00CC2E66">
        <w:rPr>
          <w:rFonts w:ascii="Segoe UI" w:hAnsi="Segoe UI" w:cs="Segoe UI"/>
          <w:shd w:val="clear" w:color="auto" w:fill="FFFFFF"/>
        </w:rPr>
        <w:t xml:space="preserve">. </w:t>
      </w:r>
      <w:r w:rsidR="00AF1959" w:rsidRPr="00CC2E66">
        <w:rPr>
          <w:sz w:val="26"/>
          <w:szCs w:val="26"/>
          <w:lang w:val="vi-VN"/>
        </w:rPr>
        <w:t>Giao diện được thiết kế một cách tinh tế và thân thiện, từ cách bố trí thông tin đến việc sử dụng màu sắc và hình ảnh. Menu rõ ràng và các chức năng sắp xếp theo trình tự tự nhiên giúp người dùng điều hướng trên trang web một cách dễ dàng. Đặc biệt, việc tối ưu hóa cho thiết bị di động đảm bảo rằng trang web sẽ hiển thị đẹp mắt và đầy đủ chức năng trên mọi loại thiết bị, từ máy tính để bàn đến điện thoại di động, giúp người dùng truy cập thông tin mọi lúc, mọi nơi.</w:t>
      </w:r>
    </w:p>
    <w:p w14:paraId="2B15F0D7" w14:textId="54052179" w:rsidR="00C63A16" w:rsidRPr="00CC2E66" w:rsidRDefault="00C63A16" w:rsidP="000D1D0F">
      <w:pPr>
        <w:spacing w:before="120" w:after="0" w:line="360" w:lineRule="auto"/>
        <w:ind w:firstLine="567"/>
        <w:jc w:val="both"/>
        <w:rPr>
          <w:sz w:val="26"/>
          <w:szCs w:val="26"/>
          <w:lang w:val="vi-VN"/>
        </w:rPr>
      </w:pPr>
      <w:r w:rsidRPr="00CC2E66">
        <w:rPr>
          <w:sz w:val="26"/>
          <w:szCs w:val="26"/>
          <w:lang w:val="vi-VN"/>
        </w:rPr>
        <w:t xml:space="preserve">Bên cạnh đó, AQS Event tự hào với sự đa dạng và phong phú của các dịch vụ mà </w:t>
      </w:r>
      <w:r w:rsidR="00822FA5" w:rsidRPr="00CC2E66">
        <w:rPr>
          <w:sz w:val="26"/>
          <w:szCs w:val="26"/>
          <w:lang w:val="vi-VN"/>
        </w:rPr>
        <w:t>chúng tôi</w:t>
      </w:r>
      <w:r w:rsidRPr="00CC2E66">
        <w:rPr>
          <w:sz w:val="26"/>
          <w:szCs w:val="26"/>
          <w:lang w:val="vi-VN"/>
        </w:rPr>
        <w:t xml:space="preserve"> cung cấp, đáp ứng mọi nhu cầu và yêu cầu của khách hàng, từ những sự kiện quan trọng và lớn đến những dịp nhỏ hơn nhưng không kém phần ý nghĩa. </w:t>
      </w:r>
      <w:r w:rsidR="00F40EB7" w:rsidRPr="00CC2E66">
        <w:rPr>
          <w:sz w:val="26"/>
          <w:szCs w:val="26"/>
          <w:lang w:val="vi-VN"/>
        </w:rPr>
        <w:t>Mỗi dịch vụ được cung cấp với sự chuyên nghiệp và sự tận tâm đến từng chi tiết, đảm bảo rằng mỗi sự kiện sẽ trở thành một trải nghiệm đáng nhớ và ấn tượng.</w:t>
      </w:r>
    </w:p>
    <w:p w14:paraId="41E44E0F" w14:textId="7699BF8C" w:rsidR="00C63A16" w:rsidRPr="00CC2E66" w:rsidRDefault="00C63A16" w:rsidP="000D1D0F">
      <w:pPr>
        <w:spacing w:before="120" w:after="0" w:line="360" w:lineRule="auto"/>
        <w:ind w:firstLine="567"/>
        <w:jc w:val="both"/>
        <w:rPr>
          <w:sz w:val="26"/>
          <w:szCs w:val="26"/>
          <w:lang w:val="vi-VN"/>
        </w:rPr>
      </w:pPr>
      <w:r w:rsidRPr="00CC2E66">
        <w:rPr>
          <w:sz w:val="26"/>
          <w:szCs w:val="26"/>
          <w:lang w:val="vi-VN"/>
        </w:rPr>
        <w:t>Hội nghị và hội thảo là một phần quan trọng của dịch vụ tổ chức sự kiện, và trang web không chỉ cung cấp các gói dịch vụ linh hoạt cho những sự kiện này mà còn đảm bảo rằng mỗi cuộc họp đều diễn ra một cách mạnh mẽ và hiệu quả. Từ việc lên kế hoạch chương trình, đặt lịch trình, cho đến việc quản lý đăng ký và cung cấp các dịch vụ kỹ thuật chuyên nghiệp, mọi chi tiết đều được chăm sóc một cách tỉ mỉ để đảm bảo sự thành công của sự kiện.</w:t>
      </w:r>
    </w:p>
    <w:p w14:paraId="2A718C6D" w14:textId="1E7BB7E7" w:rsidR="00C63A16" w:rsidRPr="00CC2E66" w:rsidRDefault="00C63A16" w:rsidP="000D1D0F">
      <w:pPr>
        <w:spacing w:before="120" w:after="0" w:line="360" w:lineRule="auto"/>
        <w:ind w:firstLine="567"/>
        <w:jc w:val="both"/>
        <w:rPr>
          <w:sz w:val="26"/>
          <w:szCs w:val="26"/>
          <w:lang w:val="vi-VN"/>
        </w:rPr>
      </w:pPr>
      <w:r w:rsidRPr="00CC2E66">
        <w:rPr>
          <w:sz w:val="26"/>
          <w:szCs w:val="26"/>
          <w:lang w:val="vi-VN"/>
        </w:rPr>
        <w:t>Ngoài ra, trang web cũng tự tin trong việc tổ chức các sự kiện như khai trương và khánh thành, biến những dịp đặc biệt này trở thành những kỷ niệm đáng nhớ và ấn tượng. Từ việc lên ý tưởng, thiết kế không gian, quản lý sản xuất, cho đến việc thực hiện và kiểm soát sự kiện, mọi khía cạnh đều được quan tâm và chăm sóc để mang lại trải nghiệm tốt nhất cho khách hàng.</w:t>
      </w:r>
    </w:p>
    <w:p w14:paraId="61E1BFA3" w14:textId="061EA71F" w:rsidR="00C63A16" w:rsidRPr="00CC2E66" w:rsidRDefault="00C63A16" w:rsidP="000D1D0F">
      <w:pPr>
        <w:spacing w:before="120" w:after="0" w:line="360" w:lineRule="auto"/>
        <w:ind w:firstLine="567"/>
        <w:jc w:val="both"/>
        <w:rPr>
          <w:sz w:val="26"/>
          <w:szCs w:val="26"/>
          <w:lang w:val="vi-VN"/>
        </w:rPr>
      </w:pPr>
      <w:r w:rsidRPr="00CC2E66">
        <w:rPr>
          <w:sz w:val="26"/>
          <w:szCs w:val="26"/>
          <w:lang w:val="vi-VN"/>
        </w:rPr>
        <w:t xml:space="preserve">Tiệc tùng và sự kiện là một phần không thể thiếu trong danh sách dịch vụ của trang web. Từ các sự kiện như tiệc sinh nhật, tiệc cưới, đến các sự kiện văn hóa và team building, trang web đều cung cấp các gói dịch vụ phù hợp để tạo ra những trải nghiệm đặc biệt và độc đáo cho khách hàng. Mỗi sự kiện được xây dựng trên cơ sở ý tưởng sáng </w:t>
      </w:r>
      <w:r w:rsidRPr="00CC2E66">
        <w:rPr>
          <w:sz w:val="26"/>
          <w:szCs w:val="26"/>
          <w:lang w:val="vi-VN"/>
        </w:rPr>
        <w:lastRenderedPageBreak/>
        <w:t>tạo và được thực hiện với sự tận tâm và chuyên nghiệp, đảm bảo mang lại sự hài lòng cho mọi bên.</w:t>
      </w:r>
    </w:p>
    <w:p w14:paraId="2D4B6E1A" w14:textId="77777777" w:rsidR="00BE4EFE" w:rsidRPr="00CC2E66" w:rsidRDefault="00F40EB7" w:rsidP="000D1D0F">
      <w:pPr>
        <w:spacing w:before="120" w:after="0" w:line="360" w:lineRule="auto"/>
        <w:ind w:firstLine="567"/>
        <w:jc w:val="both"/>
        <w:rPr>
          <w:sz w:val="26"/>
          <w:szCs w:val="26"/>
          <w:lang w:val="vi-VN"/>
        </w:rPr>
      </w:pPr>
      <w:r w:rsidRPr="00CC2E66">
        <w:rPr>
          <w:sz w:val="26"/>
          <w:szCs w:val="26"/>
          <w:lang w:val="vi-VN"/>
        </w:rPr>
        <w:t xml:space="preserve">Trang </w:t>
      </w:r>
      <w:r w:rsidR="00C63A16" w:rsidRPr="00CC2E66">
        <w:rPr>
          <w:sz w:val="26"/>
          <w:szCs w:val="26"/>
          <w:lang w:val="vi-VN"/>
        </w:rPr>
        <w:t>web cũng cung cấp các dịch vụ phụ trợ như cho thuê trang thiết bị, âm thanh, ánh sáng, và nhân viên phục vụ để đảm bảo rằng mọi sự kiện đều diễn ra một cách suôn sẻ và hoàn hảo từ đầu đến cuối. Đội ngũ chuyên gia và nhân viên được đào tạo chuyên nghiệp sẽ đảm bảo rằng mỗi chi tiết đều được quản lý và thực hiện một cách chuyên nghiệp và chính xác, mang lại sự an tâm cho khách hàng.</w:t>
      </w:r>
    </w:p>
    <w:p w14:paraId="7C62DCF1" w14:textId="526950BE" w:rsidR="00AF1959" w:rsidRPr="00CC2E66" w:rsidRDefault="00F40EB7" w:rsidP="000D1D0F">
      <w:pPr>
        <w:spacing w:before="120" w:after="0" w:line="360" w:lineRule="auto"/>
        <w:ind w:firstLine="567"/>
        <w:jc w:val="both"/>
        <w:rPr>
          <w:sz w:val="26"/>
          <w:szCs w:val="26"/>
          <w:lang w:val="vi-VN"/>
        </w:rPr>
      </w:pPr>
      <w:r w:rsidRPr="00CC2E66">
        <w:rPr>
          <w:sz w:val="26"/>
          <w:szCs w:val="26"/>
          <w:lang w:val="vi-VN"/>
        </w:rPr>
        <w:t>Cuối cùng, q</w:t>
      </w:r>
      <w:r w:rsidR="00AF1959" w:rsidRPr="00CC2E66">
        <w:rPr>
          <w:sz w:val="26"/>
          <w:szCs w:val="26"/>
          <w:lang w:val="vi-VN"/>
        </w:rPr>
        <w:t>uy trình đơn giản và thanh toán tiện lợi cũng là một yếu tố quan trọng giúp thu hút và giữ chân khách hàng. Việc yêu cầu báo giá chỉ cần vài bước đơn giản và nhận được sự tư vấn chuyên nghiệp từ đội ngũ nhân viên hỗ trợ tạo ra sự tiện lợi và tin cậy cho khách hàng. Hơn nữa, tính năng thanh toán trực tuyến an toàn và đa dạng giúp khách hàng hoàn tất giao dịch một cách nhanh chóng và dễ dàng, mang lại sự hài lòng và tin tưởng vào chất lượng dịch vụ của trang web tổ chức sự kiện.</w:t>
      </w:r>
    </w:p>
    <w:p w14:paraId="447B67FD" w14:textId="3E923AFB" w:rsidR="00595D51" w:rsidRPr="00CC2E66" w:rsidRDefault="00595D51" w:rsidP="000D1D0F">
      <w:pPr>
        <w:pStyle w:val="Heading2"/>
        <w:spacing w:before="120" w:after="0" w:line="360" w:lineRule="auto"/>
        <w:ind w:firstLine="0"/>
        <w:rPr>
          <w:lang w:val="vi-VN"/>
        </w:rPr>
      </w:pPr>
      <w:bookmarkStart w:id="114" w:name="_Toc165193849"/>
      <w:r w:rsidRPr="00CC2E66">
        <w:t>4.2 HẠN CHẾ</w:t>
      </w:r>
      <w:bookmarkEnd w:id="114"/>
    </w:p>
    <w:p w14:paraId="2880A1A7" w14:textId="26BF71F5" w:rsidR="00885488" w:rsidRDefault="00184587" w:rsidP="000D1D0F">
      <w:pPr>
        <w:spacing w:before="120" w:after="0" w:line="360" w:lineRule="auto"/>
        <w:ind w:firstLine="567"/>
        <w:jc w:val="both"/>
        <w:rPr>
          <w:sz w:val="26"/>
          <w:szCs w:val="26"/>
          <w:lang w:val="vi-VN"/>
        </w:rPr>
      </w:pPr>
      <w:r>
        <w:rPr>
          <w:sz w:val="26"/>
          <w:szCs w:val="26"/>
          <w:lang w:val="vi-VN"/>
        </w:rPr>
        <w:t xml:space="preserve">Bên cạnh những ưu </w:t>
      </w:r>
      <w:r w:rsidR="00A61DE2">
        <w:rPr>
          <w:sz w:val="26"/>
          <w:szCs w:val="26"/>
          <w:lang w:val="vi-VN"/>
        </w:rPr>
        <w:t xml:space="preserve">điểm, trang web vẫn còn hạn chế về </w:t>
      </w:r>
      <w:r w:rsidR="004B40DF">
        <w:rPr>
          <w:sz w:val="26"/>
          <w:szCs w:val="26"/>
          <w:lang w:val="vi-VN"/>
        </w:rPr>
        <w:t xml:space="preserve">back-end, </w:t>
      </w:r>
      <w:r w:rsidR="00571301" w:rsidRPr="00571301">
        <w:rPr>
          <w:sz w:val="26"/>
          <w:szCs w:val="26"/>
        </w:rPr>
        <w:t>ảnh hưởng đến khả năng quản trị, tương tác với khách hàng, bảo mật, mở rộng và trải nghiệm người dùng.</w:t>
      </w:r>
      <w:r w:rsidR="00872700">
        <w:rPr>
          <w:sz w:val="26"/>
          <w:szCs w:val="26"/>
          <w:lang w:val="vi-VN"/>
        </w:rPr>
        <w:t xml:space="preserve"> Cụ thể:</w:t>
      </w:r>
    </w:p>
    <w:p w14:paraId="04E8FB85" w14:textId="4C9212E7" w:rsidR="00AC6F39" w:rsidRPr="00F12DC5" w:rsidRDefault="00AC6F39" w:rsidP="000D1D0F">
      <w:pPr>
        <w:pStyle w:val="ListParagraph"/>
        <w:numPr>
          <w:ilvl w:val="0"/>
          <w:numId w:val="19"/>
        </w:numPr>
        <w:spacing w:before="120" w:line="360" w:lineRule="auto"/>
        <w:ind w:left="851" w:hanging="284"/>
        <w:jc w:val="both"/>
        <w:rPr>
          <w:rFonts w:ascii="Times New Roman" w:hAnsi="Times New Roman"/>
          <w:sz w:val="26"/>
          <w:szCs w:val="26"/>
          <w:lang w:val="vi-VN"/>
        </w:rPr>
      </w:pPr>
      <w:r w:rsidRPr="00F12DC5">
        <w:rPr>
          <w:rFonts w:ascii="Times New Roman" w:hAnsi="Times New Roman"/>
          <w:sz w:val="26"/>
          <w:szCs w:val="26"/>
          <w:lang w:val="vi-VN"/>
        </w:rPr>
        <w:t xml:space="preserve">Sự thiếu hụt về khả năng quản </w:t>
      </w:r>
      <w:r w:rsidR="00F12DC5">
        <w:rPr>
          <w:rFonts w:ascii="Times New Roman" w:hAnsi="Times New Roman"/>
          <w:sz w:val="26"/>
          <w:szCs w:val="26"/>
          <w:lang w:val="vi-VN"/>
        </w:rPr>
        <w:t xml:space="preserve">trị, </w:t>
      </w:r>
      <w:r w:rsidRPr="00F12DC5">
        <w:rPr>
          <w:rFonts w:ascii="Times New Roman" w:hAnsi="Times New Roman"/>
          <w:sz w:val="26"/>
          <w:szCs w:val="26"/>
          <w:lang w:val="vi-VN"/>
        </w:rPr>
        <w:t>theo dõi và quản lý nội dung, đảm bảo tính chính xác và cập nhật của thông tin. Với sự thiếu hụt về hệ thống quản trị, việc kiểm soát nội dung trở nên phức tạp, và không có cơ chế để đảm bảo rằng thông tin trên trang web luôn được cập nhật và chính xác.</w:t>
      </w:r>
    </w:p>
    <w:p w14:paraId="1A8A74E9" w14:textId="5DA940A2" w:rsidR="00AC6F39" w:rsidRPr="00C32FC9" w:rsidRDefault="00AC6F39" w:rsidP="000D1D0F">
      <w:pPr>
        <w:pStyle w:val="ListParagraph"/>
        <w:numPr>
          <w:ilvl w:val="0"/>
          <w:numId w:val="19"/>
        </w:numPr>
        <w:spacing w:before="120" w:line="360" w:lineRule="auto"/>
        <w:ind w:left="851" w:hanging="284"/>
        <w:jc w:val="both"/>
        <w:rPr>
          <w:rFonts w:ascii="Times New Roman" w:hAnsi="Times New Roman"/>
          <w:sz w:val="26"/>
          <w:szCs w:val="26"/>
          <w:lang w:val="vi-VN"/>
        </w:rPr>
      </w:pPr>
      <w:r w:rsidRPr="00C32FC9">
        <w:rPr>
          <w:rFonts w:ascii="Times New Roman" w:hAnsi="Times New Roman"/>
          <w:sz w:val="26"/>
          <w:szCs w:val="26"/>
          <w:lang w:val="vi-VN"/>
        </w:rPr>
        <w:t xml:space="preserve">Bên cạnh đó, rủi ro về bảo mật và an toàn thông tin cũng là một vấn đề đáng lo ngại. Dữ liệu trên trang web không được bảo vệ an toàn, dễ bị đánh cắp hoặc xâm nhập bởi tin tặc. </w:t>
      </w:r>
      <w:r w:rsidR="00F12DC5">
        <w:rPr>
          <w:rFonts w:ascii="Times New Roman" w:hAnsi="Times New Roman"/>
          <w:sz w:val="26"/>
          <w:szCs w:val="26"/>
          <w:lang w:val="vi-VN"/>
        </w:rPr>
        <w:t xml:space="preserve">Hạn chế </w:t>
      </w:r>
      <w:r w:rsidRPr="00C32FC9">
        <w:rPr>
          <w:rFonts w:ascii="Times New Roman" w:hAnsi="Times New Roman"/>
          <w:sz w:val="26"/>
          <w:szCs w:val="26"/>
          <w:lang w:val="vi-VN"/>
        </w:rPr>
        <w:t>trong việc theo dõi và kiểm soát truy cập website cũng tạo ra nguy cơ lớn, có thể dẫn đến các hành vi xâm hại và ảnh hưởng đến uy tín của doanh nghiệp.</w:t>
      </w:r>
    </w:p>
    <w:p w14:paraId="661ADDDE" w14:textId="3D87C676" w:rsidR="00872700" w:rsidRPr="00C32FC9" w:rsidRDefault="00AC6F39" w:rsidP="000D1D0F">
      <w:pPr>
        <w:pStyle w:val="ListParagraph"/>
        <w:numPr>
          <w:ilvl w:val="0"/>
          <w:numId w:val="19"/>
        </w:numPr>
        <w:spacing w:before="120" w:line="360" w:lineRule="auto"/>
        <w:ind w:left="851" w:hanging="284"/>
        <w:jc w:val="both"/>
        <w:rPr>
          <w:rFonts w:ascii="Times New Roman" w:hAnsi="Times New Roman"/>
          <w:sz w:val="26"/>
          <w:szCs w:val="26"/>
          <w:lang w:val="vi-VN"/>
        </w:rPr>
      </w:pPr>
      <w:r w:rsidRPr="00C32FC9">
        <w:rPr>
          <w:rFonts w:ascii="Times New Roman" w:hAnsi="Times New Roman"/>
          <w:sz w:val="26"/>
          <w:szCs w:val="26"/>
          <w:lang w:val="vi-VN"/>
        </w:rPr>
        <w:t xml:space="preserve">Cuối cùng, hạn chế về khả năng mở rộng và phát triển cũng là một điểm đáng quan ngại. Không có khả năng bổ sung thêm các tính năng mới hoặc tích hợp với các hệ thống khác khiến trang web gặp khó khăn trong việc đáp ứng nhu cầu ngày càng cao của người dùng. Mất đi cơ hội cạnh tranh với các trang web </w:t>
      </w:r>
      <w:r w:rsidRPr="00C32FC9">
        <w:rPr>
          <w:rFonts w:ascii="Times New Roman" w:hAnsi="Times New Roman"/>
          <w:sz w:val="26"/>
          <w:szCs w:val="26"/>
          <w:lang w:val="vi-VN"/>
        </w:rPr>
        <w:lastRenderedPageBreak/>
        <w:t>khác có hệ thống back-end mạnh mẽ và đầy đủ chức năng hơn là một rủi ro thực sự đáng lo ngại.</w:t>
      </w:r>
    </w:p>
    <w:p w14:paraId="5424AE91" w14:textId="5F6C7683" w:rsidR="00595D51" w:rsidRDefault="000335EA" w:rsidP="000D1D0F">
      <w:pPr>
        <w:pStyle w:val="Heading2"/>
        <w:spacing w:before="120" w:after="0" w:line="360" w:lineRule="auto"/>
        <w:ind w:firstLine="0"/>
        <w:rPr>
          <w:lang w:val="vi-VN"/>
        </w:rPr>
      </w:pPr>
      <w:bookmarkStart w:id="115" w:name="_Toc165193850"/>
      <w:r w:rsidRPr="00CC2E66">
        <w:t xml:space="preserve">4.3 GIẢI PHÁP, </w:t>
      </w:r>
      <w:r w:rsidR="00502316" w:rsidRPr="00CC2E66">
        <w:t>HƯỚNG</w:t>
      </w:r>
      <w:r w:rsidR="00502316" w:rsidRPr="00CC2E66">
        <w:rPr>
          <w:lang w:val="vi-VN"/>
        </w:rPr>
        <w:t xml:space="preserve"> PHÁT TRIỂN</w:t>
      </w:r>
      <w:bookmarkEnd w:id="115"/>
    </w:p>
    <w:p w14:paraId="12D35AB2" w14:textId="71101E19" w:rsidR="00CE1AB8" w:rsidRPr="00CE1AB8" w:rsidRDefault="00CE1AB8" w:rsidP="000D1D0F">
      <w:pPr>
        <w:spacing w:before="120" w:after="0" w:line="360" w:lineRule="auto"/>
        <w:ind w:firstLine="567"/>
        <w:jc w:val="both"/>
        <w:rPr>
          <w:sz w:val="26"/>
          <w:szCs w:val="26"/>
          <w:lang w:val="vi-VN"/>
        </w:rPr>
      </w:pPr>
      <w:r w:rsidRPr="00CE1AB8">
        <w:rPr>
          <w:sz w:val="26"/>
          <w:szCs w:val="26"/>
          <w:lang w:val="vi-VN"/>
        </w:rPr>
        <w:t>Để nâng cấp hệ thống back-end của trang web, việc triển khai hệ thống quản trị nội dung như WordPress, Joomla, hoặc Drupal là một bước quan trọng. Điều này cho phép tạo tài khoản quản trị và đăng nhập để chỉnh sửa nội dung trực tiếp trên trang web, tạo ra sự linh hoạt và thuận tiện.</w:t>
      </w:r>
    </w:p>
    <w:p w14:paraId="47C48398" w14:textId="2A1175A9" w:rsidR="00CE1AB8" w:rsidRPr="00CE1AB8" w:rsidRDefault="00CE1AB8" w:rsidP="000D1D0F">
      <w:pPr>
        <w:spacing w:before="120" w:after="0" w:line="360" w:lineRule="auto"/>
        <w:ind w:firstLine="567"/>
        <w:jc w:val="both"/>
        <w:rPr>
          <w:sz w:val="26"/>
          <w:szCs w:val="26"/>
          <w:lang w:val="vi-VN"/>
        </w:rPr>
      </w:pPr>
      <w:r w:rsidRPr="00CE1AB8">
        <w:rPr>
          <w:sz w:val="26"/>
          <w:szCs w:val="26"/>
          <w:lang w:val="vi-VN"/>
        </w:rPr>
        <w:t>Tiếp theo, việc sử dụng dịch vụ lưu trữ đám mây như Google Cloud Platform, Amazon Web Services, hoặc Microsoft Azure giúp đảm bảo an toàn dữ liệu và tối ưu hóa hiệu suất website. Bằng cách này, dữ liệu được bảo vệ và quản lý một cách hiệu quả, cùng với khả năng mở rộng dễ dàng.</w:t>
      </w:r>
    </w:p>
    <w:p w14:paraId="6DEDD1D7" w14:textId="025194E2" w:rsidR="00CE1AB8" w:rsidRPr="00CE1AB8" w:rsidRDefault="00CE1AB8" w:rsidP="000D1D0F">
      <w:pPr>
        <w:spacing w:before="120" w:after="0" w:line="360" w:lineRule="auto"/>
        <w:ind w:firstLine="567"/>
        <w:jc w:val="both"/>
        <w:rPr>
          <w:sz w:val="26"/>
          <w:szCs w:val="26"/>
          <w:lang w:val="vi-VN"/>
        </w:rPr>
      </w:pPr>
      <w:r w:rsidRPr="00CE1AB8">
        <w:rPr>
          <w:sz w:val="26"/>
          <w:szCs w:val="26"/>
          <w:lang w:val="vi-VN"/>
        </w:rPr>
        <w:t>Thêm vào đó, việc tích hợp hệ thống phân tích dữ liệu như Google Analytics hoặc Matomo là cần thiết để theo dõi lưu lượng truy cập và hành vi người dùng. Thông qua việc phân tích dữ liệu, ta có thể cải thiện chiến lược tiếp thị và tối ưu hóa nội dung để đáp ứng nhu cầu ngày càng cao của khách hàng.</w:t>
      </w:r>
    </w:p>
    <w:p w14:paraId="00DC7078" w14:textId="28745C9C" w:rsidR="00CE1AB8" w:rsidRPr="00CE1AB8" w:rsidRDefault="00CE1AB8" w:rsidP="000D1D0F">
      <w:pPr>
        <w:spacing w:before="120" w:after="0" w:line="360" w:lineRule="auto"/>
        <w:ind w:firstLine="567"/>
        <w:jc w:val="both"/>
        <w:rPr>
          <w:sz w:val="26"/>
          <w:szCs w:val="26"/>
          <w:lang w:val="vi-VN"/>
        </w:rPr>
      </w:pPr>
      <w:r w:rsidRPr="00CE1AB8">
        <w:rPr>
          <w:sz w:val="26"/>
          <w:szCs w:val="26"/>
          <w:lang w:val="vi-VN"/>
        </w:rPr>
        <w:t>Bên cạnh việc tăng cường khả năng quản trị và lưu trữ dữ liệu, bảo mật là một ưu tiên quan trọng. Áp dụng các biện pháp bảo mật tiên tiến như cài đặt chứng chỉ SSL, sử dụng tường lửa, và cập nhật phần mềm đều giúp ngăn chặn các mối đe dọa bảo mật và bảo vệ thông tin cá nhân của người dùng.</w:t>
      </w:r>
    </w:p>
    <w:p w14:paraId="009F53F2" w14:textId="72FBF08D" w:rsidR="00CE1AB8" w:rsidRPr="00CE1AB8" w:rsidRDefault="00CE1AB8" w:rsidP="000D1D0F">
      <w:pPr>
        <w:spacing w:before="120" w:after="0" w:line="360" w:lineRule="auto"/>
        <w:ind w:firstLine="567"/>
        <w:jc w:val="both"/>
        <w:rPr>
          <w:sz w:val="26"/>
          <w:szCs w:val="26"/>
          <w:lang w:val="vi-VN"/>
        </w:rPr>
      </w:pPr>
      <w:r w:rsidRPr="00CE1AB8">
        <w:rPr>
          <w:sz w:val="26"/>
          <w:szCs w:val="26"/>
          <w:lang w:val="vi-VN"/>
        </w:rPr>
        <w:t>Đồng thời, kiểm soát truy cập và phân quyền cũng đóng vai trò quan trọng trong việc giảm thiểu nguy cơ về an ninh mạng. Bằng cách phân quyền rõ ràng và theo dõi hoạt động truy cập, ta có thể nắm bắt các hành vi đáng ngờ và đáp ứng kịp thời.</w:t>
      </w:r>
    </w:p>
    <w:p w14:paraId="7C46F1DD" w14:textId="77DC269B" w:rsidR="000D1D0F" w:rsidRDefault="00CE1AB8" w:rsidP="000D1D0F">
      <w:pPr>
        <w:spacing w:before="120" w:after="0" w:line="360" w:lineRule="auto"/>
        <w:ind w:firstLine="567"/>
        <w:jc w:val="both"/>
        <w:rPr>
          <w:sz w:val="26"/>
          <w:szCs w:val="26"/>
          <w:lang w:val="vi-VN"/>
        </w:rPr>
      </w:pPr>
      <w:r w:rsidRPr="00CE1AB8">
        <w:rPr>
          <w:sz w:val="26"/>
          <w:szCs w:val="26"/>
          <w:lang w:val="vi-VN"/>
        </w:rPr>
        <w:t>Cuối cùng, việc phát triển và mở rộng hệ thống back-end là chìa khóa để nâng cao hiệu suất và khả năng cạnh tranh của trang web. Tạo ra các API cho phép tích hợp với các hệ thống bên ngoài, phát triển ứng dụng di động, và liên tục cập nhật theo xu hướng công nghệ mới sẽ giúp trang web luôn là lựa chọn hàng đầu trong lòng người dùng.</w:t>
      </w:r>
    </w:p>
    <w:p w14:paraId="53C1F93A" w14:textId="77777777" w:rsidR="000D1D0F" w:rsidRDefault="000D1D0F">
      <w:pPr>
        <w:rPr>
          <w:sz w:val="26"/>
          <w:szCs w:val="26"/>
          <w:lang w:val="vi-VN"/>
        </w:rPr>
      </w:pPr>
      <w:r>
        <w:rPr>
          <w:sz w:val="26"/>
          <w:szCs w:val="26"/>
          <w:lang w:val="vi-VN"/>
        </w:rPr>
        <w:br w:type="page"/>
      </w:r>
    </w:p>
    <w:sdt>
      <w:sdtPr>
        <w:id w:val="-596631575"/>
        <w:docPartObj>
          <w:docPartGallery w:val="Bibliographies"/>
          <w:docPartUnique/>
        </w:docPartObj>
      </w:sdtPr>
      <w:sdtEndPr>
        <w:rPr>
          <w:rFonts w:eastAsiaTheme="minorHAnsi" w:cstheme="minorBidi"/>
          <w:b w:val="0"/>
          <w:kern w:val="2"/>
          <w:sz w:val="24"/>
          <w:szCs w:val="22"/>
          <w14:ligatures w14:val="standardContextual"/>
        </w:rPr>
      </w:sdtEndPr>
      <w:sdtContent>
        <w:bookmarkStart w:id="116" w:name="_Toc165193851" w:displacedByCustomXml="prev"/>
        <w:p w14:paraId="381834BE" w14:textId="6882F9E1" w:rsidR="007F599A" w:rsidRPr="000D1A27" w:rsidRDefault="000D1A27" w:rsidP="000D1A27">
          <w:pPr>
            <w:pStyle w:val="Heading1"/>
            <w:ind w:firstLine="0"/>
            <w:rPr>
              <w:lang w:val="vi-VN"/>
            </w:rPr>
          </w:pPr>
          <w:r>
            <w:rPr>
              <w:lang w:val="vi-VN"/>
            </w:rPr>
            <w:t>TÀI LIỆU THAM KHẢO</w:t>
          </w:r>
          <w:bookmarkEnd w:id="116"/>
        </w:p>
        <w:sdt>
          <w:sdtPr>
            <w:id w:val="111145805"/>
            <w:bibliography/>
          </w:sdtPr>
          <w:sdtContent>
            <w:p w14:paraId="493DFE20" w14:textId="4B92C2CE" w:rsidR="007F599A" w:rsidRPr="000D1A27" w:rsidRDefault="007F599A" w:rsidP="007F599A">
              <w:pPr>
                <w:pStyle w:val="Bibliography"/>
                <w:ind w:left="720" w:hanging="720"/>
                <w:rPr>
                  <w:noProof/>
                  <w:kern w:val="0"/>
                  <w:szCs w:val="24"/>
                  <w:lang w:val="vi-VN"/>
                  <w14:ligatures w14:val="none"/>
                </w:rPr>
              </w:pPr>
              <w:r>
                <w:fldChar w:fldCharType="begin"/>
              </w:r>
              <w:r>
                <w:instrText xml:space="preserve"> BIBLIOGRAPHY </w:instrText>
              </w:r>
              <w:r>
                <w:fldChar w:fldCharType="separate"/>
              </w:r>
            </w:p>
            <w:p w14:paraId="5712A795" w14:textId="11AA9F3D" w:rsidR="007F599A" w:rsidRDefault="000D1A27" w:rsidP="007F599A">
              <w:pPr>
                <w:pStyle w:val="Bibliography"/>
                <w:ind w:left="720" w:hanging="720"/>
                <w:rPr>
                  <w:noProof/>
                </w:rPr>
              </w:pPr>
              <w:r>
                <w:rPr>
                  <w:noProof/>
                  <w:lang w:val="vi-VN"/>
                </w:rPr>
                <w:t xml:space="preserve">[1] </w:t>
              </w:r>
              <w:r w:rsidR="007F599A">
                <w:rPr>
                  <w:noProof/>
                </w:rPr>
                <w:t xml:space="preserve">mrrploc. (2021, 12 02). </w:t>
              </w:r>
              <w:r w:rsidR="007F599A">
                <w:rPr>
                  <w:i/>
                  <w:iCs/>
                  <w:noProof/>
                </w:rPr>
                <w:t>Tầm quan trọng của Website Event đối với các công ty Tổ chức sự kiện trong năm 2021</w:t>
              </w:r>
              <w:r w:rsidR="007F599A">
                <w:rPr>
                  <w:noProof/>
                </w:rPr>
                <w:t>. Retrieved from Atpweb: https://atpweb.vn/tam-quan-trong-cua-website-event/</w:t>
              </w:r>
            </w:p>
            <w:p w14:paraId="01B3E7BC" w14:textId="7A8CC3E0" w:rsidR="007F599A" w:rsidRDefault="000D1A27" w:rsidP="007F599A">
              <w:pPr>
                <w:pStyle w:val="Bibliography"/>
                <w:ind w:left="720" w:hanging="720"/>
                <w:rPr>
                  <w:noProof/>
                  <w:lang w:val="vi-VN"/>
                </w:rPr>
              </w:pPr>
              <w:r>
                <w:rPr>
                  <w:noProof/>
                  <w:lang w:val="vi-VN"/>
                </w:rPr>
                <w:t xml:space="preserve">[2] </w:t>
              </w:r>
              <w:r w:rsidR="007F599A">
                <w:rPr>
                  <w:noProof/>
                </w:rPr>
                <w:t xml:space="preserve">Nguyễn, T. (2022, 10 21). </w:t>
              </w:r>
              <w:r w:rsidR="007F599A">
                <w:rPr>
                  <w:i/>
                  <w:iCs/>
                  <w:noProof/>
                </w:rPr>
                <w:t>Tổ chức sự kiện là gì? Quy trình tổ chức sự kiện trọn gói</w:t>
              </w:r>
              <w:r w:rsidR="007F599A">
                <w:rPr>
                  <w:noProof/>
                </w:rPr>
                <w:t>. Retrieved from Bizfly martech: https://bizfly.vn/techblog/to-chuc-su-kien-la-gi.html</w:t>
              </w:r>
            </w:p>
            <w:p w14:paraId="6F6AB386" w14:textId="77777777" w:rsidR="000D1A27" w:rsidRDefault="000D1A27" w:rsidP="000D1A27">
              <w:pPr>
                <w:pStyle w:val="Bibliography"/>
                <w:ind w:left="720" w:hanging="720"/>
                <w:rPr>
                  <w:noProof/>
                </w:rPr>
              </w:pPr>
              <w:r>
                <w:rPr>
                  <w:noProof/>
                  <w:lang w:val="vi-VN"/>
                </w:rPr>
                <w:t xml:space="preserve">[3] </w:t>
              </w:r>
              <w:r>
                <w:rPr>
                  <w:noProof/>
                </w:rPr>
                <w:t xml:space="preserve">WS, M. B. (2019, 05 30). </w:t>
              </w:r>
              <w:r>
                <w:rPr>
                  <w:i/>
                  <w:iCs/>
                  <w:noProof/>
                </w:rPr>
                <w:t>Những thành phần quan trọng cần có trong web sự kiện</w:t>
              </w:r>
              <w:r>
                <w:rPr>
                  <w:noProof/>
                </w:rPr>
                <w:t>. Retrieved from Mắt Bão WS: https://www.matbao.ws/blogs/kinh-nghiem-vang/nhung-thanh-phan-quan-trong-can-co-trong-web-su-kien.html#:~:text=Tr%C6%B0%E1%BB%9Bc%20h%E1%BA%BFt%2C%20web%20s%E1%BB%B1%20ki%E1%BB%87n%20l%C3%A0%20c%C3%A1c%20trang,%C4%91%C4%83ng%20k%C3%BD%2C%20th%C3%B4ng%20ti</w:t>
              </w:r>
            </w:p>
            <w:p w14:paraId="6DCDBA49" w14:textId="48D70BD7" w:rsidR="007F599A" w:rsidRDefault="006E190B" w:rsidP="007F599A">
              <w:pPr>
                <w:pStyle w:val="Bibliography"/>
                <w:ind w:left="720" w:hanging="720"/>
                <w:rPr>
                  <w:noProof/>
                  <w:lang w:val="vi-VN"/>
                </w:rPr>
              </w:pPr>
              <w:r>
                <w:rPr>
                  <w:noProof/>
                  <w:lang w:val="vi-VN"/>
                </w:rPr>
                <w:t xml:space="preserve">[4] </w:t>
              </w:r>
              <w:r w:rsidR="007F599A">
                <w:rPr>
                  <w:noProof/>
                </w:rPr>
                <w:t xml:space="preserve">Techie. (2023, 03 09). </w:t>
              </w:r>
              <w:r w:rsidR="007F599A">
                <w:rPr>
                  <w:i/>
                  <w:iCs/>
                  <w:noProof/>
                </w:rPr>
                <w:t>Lập trình web: tất tần tật thông tin cho người mới bắt đầu</w:t>
              </w:r>
              <w:r w:rsidR="007F599A">
                <w:rPr>
                  <w:noProof/>
                </w:rPr>
                <w:t>. Retrieved from Techie: https://techie.vn/lap-trinh-web/</w:t>
              </w:r>
            </w:p>
            <w:p w14:paraId="705D1DF9" w14:textId="310D3241" w:rsidR="000D1A27" w:rsidRPr="000D1A27" w:rsidRDefault="000D1A27" w:rsidP="000D1A27">
              <w:pPr>
                <w:pStyle w:val="Bibliography"/>
                <w:ind w:left="720" w:hanging="720"/>
                <w:rPr>
                  <w:noProof/>
                  <w:kern w:val="0"/>
                  <w:szCs w:val="24"/>
                  <w:lang w:val="vi-VN"/>
                  <w14:ligatures w14:val="none"/>
                </w:rPr>
              </w:pPr>
              <w:r>
                <w:rPr>
                  <w:lang w:val="vi-VN"/>
                </w:rPr>
                <w:t xml:space="preserve">[5] </w:t>
              </w:r>
              <w:r>
                <w:rPr>
                  <w:noProof/>
                </w:rPr>
                <w:t>(n.d.). Retrieved from Bootstrap: https://getbootstrap.com/docs/5.3/getting-started/introduction/</w:t>
              </w:r>
            </w:p>
            <w:p w14:paraId="13AC2868" w14:textId="582AD57E" w:rsidR="007F599A" w:rsidRDefault="007F599A" w:rsidP="007F599A">
              <w:r>
                <w:rPr>
                  <w:b/>
                  <w:bCs/>
                  <w:noProof/>
                </w:rPr>
                <w:fldChar w:fldCharType="end"/>
              </w:r>
            </w:p>
          </w:sdtContent>
        </w:sdt>
      </w:sdtContent>
    </w:sdt>
    <w:p w14:paraId="0A904568" w14:textId="5BFC18D4" w:rsidR="007456F0" w:rsidRDefault="007456F0">
      <w:pPr>
        <w:rPr>
          <w:b/>
          <w:bCs/>
          <w:sz w:val="26"/>
          <w:szCs w:val="26"/>
          <w:lang w:val="vi-VN"/>
        </w:rPr>
      </w:pPr>
      <w:r>
        <w:rPr>
          <w:b/>
          <w:bCs/>
          <w:sz w:val="26"/>
          <w:szCs w:val="26"/>
          <w:lang w:val="vi-VN"/>
        </w:rPr>
        <w:br w:type="page"/>
      </w:r>
    </w:p>
    <w:p w14:paraId="7151707A" w14:textId="3D19EEA8" w:rsidR="00FD1381" w:rsidRDefault="00867C6E" w:rsidP="00215B23">
      <w:pPr>
        <w:pStyle w:val="Heading1"/>
        <w:ind w:firstLine="0"/>
        <w:rPr>
          <w:lang w:val="vi-VN"/>
        </w:rPr>
      </w:pPr>
      <w:bookmarkStart w:id="117" w:name="_Toc165193852"/>
      <w:r>
        <w:rPr>
          <w:lang w:val="vi-VN"/>
        </w:rPr>
        <w:lastRenderedPageBreak/>
        <w:t>PHỤ LỤC</w:t>
      </w:r>
      <w:bookmarkEnd w:id="117"/>
    </w:p>
    <w:p w14:paraId="3CB462A3" w14:textId="6AF2F3BA" w:rsidR="00C10E0A" w:rsidRDefault="001C2A54" w:rsidP="00C10E0A">
      <w:pPr>
        <w:rPr>
          <w:lang w:val="vi-VN"/>
        </w:rPr>
      </w:pPr>
      <w:r>
        <w:rPr>
          <w:lang w:val="vi-VN"/>
        </w:rPr>
        <w:t>Một số hình ảnh của trang web</w:t>
      </w:r>
    </w:p>
    <w:p w14:paraId="557C8BE5" w14:textId="5EE0EED9" w:rsidR="00116AD2" w:rsidRDefault="00076A23" w:rsidP="006C53E1">
      <w:pPr>
        <w:jc w:val="center"/>
        <w:rPr>
          <w:lang w:val="vi-VN"/>
        </w:rPr>
      </w:pPr>
      <w:r>
        <w:rPr>
          <w:noProof/>
          <w:lang w:val="vi-VN"/>
        </w:rPr>
        <w:drawing>
          <wp:inline distT="0" distB="0" distL="0" distR="0" wp14:anchorId="58379EF3" wp14:editId="1B017E56">
            <wp:extent cx="4880737" cy="8153400"/>
            <wp:effectExtent l="0" t="0" r="0" b="0"/>
            <wp:docPr id="959677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77307" name="Picture 9596773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5572" cy="8161477"/>
                    </a:xfrm>
                    <a:prstGeom prst="rect">
                      <a:avLst/>
                    </a:prstGeom>
                  </pic:spPr>
                </pic:pic>
              </a:graphicData>
            </a:graphic>
          </wp:inline>
        </w:drawing>
      </w:r>
    </w:p>
    <w:p w14:paraId="60DA9081" w14:textId="502CCB15" w:rsidR="00116AD2" w:rsidRDefault="00116AD2" w:rsidP="00116AD2">
      <w:pPr>
        <w:jc w:val="center"/>
        <w:rPr>
          <w:lang w:val="vi-VN"/>
        </w:rPr>
      </w:pPr>
      <w:r>
        <w:rPr>
          <w:lang w:val="vi-VN"/>
        </w:rPr>
        <w:t>Hình 1.</w:t>
      </w:r>
      <w:r w:rsidR="006C53E1">
        <w:rPr>
          <w:lang w:val="vi-VN"/>
        </w:rPr>
        <w:t>1</w:t>
      </w:r>
      <w:r>
        <w:rPr>
          <w:lang w:val="vi-VN"/>
        </w:rPr>
        <w:t xml:space="preserve">: Trang </w:t>
      </w:r>
      <w:r w:rsidR="006C53E1">
        <w:rPr>
          <w:lang w:val="vi-VN"/>
        </w:rPr>
        <w:t>chủ</w:t>
      </w:r>
    </w:p>
    <w:p w14:paraId="4ACFC7E2" w14:textId="097545CA" w:rsidR="006C53E1" w:rsidRDefault="006C53E1" w:rsidP="00116AD2">
      <w:pPr>
        <w:jc w:val="center"/>
        <w:rPr>
          <w:lang w:val="vi-VN"/>
        </w:rPr>
      </w:pPr>
      <w:r>
        <w:rPr>
          <w:noProof/>
          <w:lang w:val="vi-VN"/>
        </w:rPr>
        <w:lastRenderedPageBreak/>
        <w:drawing>
          <wp:inline distT="0" distB="0" distL="0" distR="0" wp14:anchorId="73031F23" wp14:editId="17AB2044">
            <wp:extent cx="5760720" cy="6074410"/>
            <wp:effectExtent l="0" t="0" r="0" b="2540"/>
            <wp:docPr id="869091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1104" name="Picture 8690911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074410"/>
                    </a:xfrm>
                    <a:prstGeom prst="rect">
                      <a:avLst/>
                    </a:prstGeom>
                  </pic:spPr>
                </pic:pic>
              </a:graphicData>
            </a:graphic>
          </wp:inline>
        </w:drawing>
      </w:r>
    </w:p>
    <w:p w14:paraId="61FCE68B" w14:textId="53F32846" w:rsidR="006C53E1" w:rsidRDefault="006C53E1" w:rsidP="00116AD2">
      <w:pPr>
        <w:jc w:val="center"/>
        <w:rPr>
          <w:lang w:val="vi-VN"/>
        </w:rPr>
      </w:pPr>
      <w:r>
        <w:rPr>
          <w:lang w:val="vi-VN"/>
        </w:rPr>
        <w:t>Hình 1.2: Trang Dịch vụ</w:t>
      </w:r>
    </w:p>
    <w:p w14:paraId="2F2AB489" w14:textId="42053229" w:rsidR="006C53E1" w:rsidRDefault="006C53E1" w:rsidP="006C53E1">
      <w:pPr>
        <w:jc w:val="center"/>
        <w:rPr>
          <w:lang w:val="vi-VN"/>
        </w:rPr>
      </w:pPr>
      <w:r>
        <w:rPr>
          <w:noProof/>
          <w:lang w:val="vi-VN"/>
        </w:rPr>
        <w:lastRenderedPageBreak/>
        <w:drawing>
          <wp:inline distT="0" distB="0" distL="0" distR="0" wp14:anchorId="5C6223F0" wp14:editId="07F2F7C8">
            <wp:extent cx="5402580" cy="8819863"/>
            <wp:effectExtent l="0" t="0" r="7620" b="635"/>
            <wp:docPr id="574118691"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8691" name="Picture 8" descr="A screenshot of a website&#10;&#10;Description automatically generated"/>
                    <pic:cNvPicPr/>
                  </pic:nvPicPr>
                  <pic:blipFill rotWithShape="1">
                    <a:blip r:embed="rId27" cstate="print">
                      <a:extLst>
                        <a:ext uri="{28A0092B-C50C-407E-A947-70E740481C1C}">
                          <a14:useLocalDpi xmlns:a14="http://schemas.microsoft.com/office/drawing/2010/main" val="0"/>
                        </a:ext>
                      </a:extLst>
                    </a:blip>
                    <a:srcRect l="468"/>
                    <a:stretch/>
                  </pic:blipFill>
                  <pic:spPr bwMode="auto">
                    <a:xfrm>
                      <a:off x="0" y="0"/>
                      <a:ext cx="5403914" cy="8822040"/>
                    </a:xfrm>
                    <a:prstGeom prst="rect">
                      <a:avLst/>
                    </a:prstGeom>
                    <a:ln>
                      <a:noFill/>
                    </a:ln>
                    <a:extLst>
                      <a:ext uri="{53640926-AAD7-44D8-BBD7-CCE9431645EC}">
                        <a14:shadowObscured xmlns:a14="http://schemas.microsoft.com/office/drawing/2010/main"/>
                      </a:ext>
                    </a:extLst>
                  </pic:spPr>
                </pic:pic>
              </a:graphicData>
            </a:graphic>
          </wp:inline>
        </w:drawing>
      </w:r>
    </w:p>
    <w:p w14:paraId="0C414489" w14:textId="026FB795" w:rsidR="006C53E1" w:rsidRDefault="006C53E1" w:rsidP="006C53E1">
      <w:pPr>
        <w:jc w:val="center"/>
        <w:rPr>
          <w:lang w:val="vi-VN"/>
        </w:rPr>
      </w:pPr>
      <w:r>
        <w:rPr>
          <w:lang w:val="vi-VN"/>
        </w:rPr>
        <w:t>Hình 1.3: Trang Giới thiệu</w:t>
      </w:r>
    </w:p>
    <w:p w14:paraId="18E6ECE5" w14:textId="6E911647" w:rsidR="006C53E1" w:rsidRDefault="00C5039A" w:rsidP="006C53E1">
      <w:pPr>
        <w:jc w:val="center"/>
        <w:rPr>
          <w:lang w:val="vi-VN"/>
        </w:rPr>
      </w:pPr>
      <w:r>
        <w:rPr>
          <w:noProof/>
          <w:lang w:val="vi-VN"/>
        </w:rPr>
        <w:lastRenderedPageBreak/>
        <w:drawing>
          <wp:inline distT="0" distB="0" distL="0" distR="0" wp14:anchorId="4F10934F" wp14:editId="0F186AE2">
            <wp:extent cx="5760720" cy="5135245"/>
            <wp:effectExtent l="0" t="0" r="0" b="8255"/>
            <wp:docPr id="3809225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251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5135245"/>
                    </a:xfrm>
                    <a:prstGeom prst="rect">
                      <a:avLst/>
                    </a:prstGeom>
                  </pic:spPr>
                </pic:pic>
              </a:graphicData>
            </a:graphic>
          </wp:inline>
        </w:drawing>
      </w:r>
    </w:p>
    <w:p w14:paraId="3ADB039D" w14:textId="125A5FB9" w:rsidR="003F1B44" w:rsidRDefault="00C5039A" w:rsidP="00116AD2">
      <w:pPr>
        <w:jc w:val="center"/>
        <w:rPr>
          <w:lang w:val="vi-VN"/>
        </w:rPr>
      </w:pPr>
      <w:r>
        <w:rPr>
          <w:lang w:val="vi-VN"/>
        </w:rPr>
        <w:t>Hình 1.4: Trang Báo giá</w:t>
      </w:r>
    </w:p>
    <w:p w14:paraId="301701E4" w14:textId="77777777" w:rsidR="003F1B44" w:rsidRDefault="003F1B44">
      <w:pPr>
        <w:rPr>
          <w:lang w:val="vi-VN"/>
        </w:rPr>
      </w:pPr>
      <w:r>
        <w:rPr>
          <w:lang w:val="vi-VN"/>
        </w:rPr>
        <w:br w:type="page"/>
      </w:r>
    </w:p>
    <w:p w14:paraId="1130A5EE" w14:textId="723273B4" w:rsidR="006C30EC" w:rsidRDefault="003F1B44" w:rsidP="00116AD2">
      <w:pPr>
        <w:jc w:val="center"/>
        <w:rPr>
          <w:lang w:val="vi-VN"/>
        </w:rPr>
      </w:pPr>
      <w:r>
        <w:rPr>
          <w:noProof/>
          <w:lang w:val="vi-VN"/>
        </w:rPr>
        <w:lastRenderedPageBreak/>
        <w:drawing>
          <wp:inline distT="0" distB="0" distL="0" distR="0" wp14:anchorId="148DC34B" wp14:editId="7548FEC2">
            <wp:extent cx="5760720" cy="4285615"/>
            <wp:effectExtent l="0" t="0" r="0" b="635"/>
            <wp:docPr id="17702298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9805"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0D2FB2D5" w14:textId="2ECB0691" w:rsidR="00B75FA5" w:rsidRDefault="00B75FA5" w:rsidP="00116AD2">
      <w:pPr>
        <w:jc w:val="center"/>
        <w:rPr>
          <w:lang w:val="vi-VN"/>
        </w:rPr>
      </w:pPr>
      <w:r>
        <w:rPr>
          <w:lang w:val="vi-VN"/>
        </w:rPr>
        <w:t>Hình 1.5: Trang Liên hệ</w:t>
      </w:r>
    </w:p>
    <w:p w14:paraId="7015F858" w14:textId="2703FFDA" w:rsidR="006C30EC" w:rsidRDefault="006C30EC">
      <w:pPr>
        <w:rPr>
          <w:lang w:val="vi-VN"/>
        </w:rPr>
      </w:pPr>
      <w:r>
        <w:rPr>
          <w:lang w:val="vi-VN"/>
        </w:rPr>
        <w:br w:type="page"/>
      </w:r>
    </w:p>
    <w:p w14:paraId="1381F8D6" w14:textId="60050429" w:rsidR="006C53E1" w:rsidRDefault="006C30EC" w:rsidP="006C30EC">
      <w:pPr>
        <w:jc w:val="both"/>
        <w:rPr>
          <w:lang w:val="vi-VN"/>
        </w:rPr>
      </w:pPr>
      <w:r>
        <w:rPr>
          <w:lang w:val="vi-VN"/>
        </w:rPr>
        <w:lastRenderedPageBreak/>
        <w:t>Phần code</w:t>
      </w:r>
    </w:p>
    <w:p w14:paraId="32071E09" w14:textId="7D5C62C9" w:rsidR="00B2225D" w:rsidRDefault="00B746C7" w:rsidP="00B2225D">
      <w:pPr>
        <w:jc w:val="center"/>
        <w:rPr>
          <w:lang w:val="vi-VN"/>
        </w:rPr>
      </w:pPr>
      <w:r>
        <w:rPr>
          <w:lang w:val="vi-VN"/>
        </w:rPr>
        <w:t>TRANG CHỦ</w:t>
      </w:r>
    </w:p>
    <w:tbl>
      <w:tblPr>
        <w:tblStyle w:val="TableGrid"/>
        <w:tblW w:w="0" w:type="auto"/>
        <w:tblLook w:val="04A0" w:firstRow="1" w:lastRow="0" w:firstColumn="1" w:lastColumn="0" w:noHBand="0" w:noVBand="1"/>
      </w:tblPr>
      <w:tblGrid>
        <w:gridCol w:w="9062"/>
      </w:tblGrid>
      <w:tr w:rsidR="00CD3B95" w14:paraId="4AE88FB8" w14:textId="77777777" w:rsidTr="00CD3B95">
        <w:tc>
          <w:tcPr>
            <w:tcW w:w="9062" w:type="dxa"/>
          </w:tcPr>
          <w:p w14:paraId="5952E8EB" w14:textId="77777777" w:rsidR="00253868" w:rsidRPr="00087991" w:rsidRDefault="00253868" w:rsidP="00253868">
            <w:pPr>
              <w:spacing w:after="0" w:line="240" w:lineRule="auto"/>
              <w:jc w:val="both"/>
              <w:rPr>
                <w:sz w:val="20"/>
                <w:szCs w:val="20"/>
                <w:lang w:val="vi-VN"/>
              </w:rPr>
            </w:pPr>
            <w:r w:rsidRPr="00087991">
              <w:rPr>
                <w:sz w:val="20"/>
                <w:szCs w:val="20"/>
                <w:lang w:val="vi-VN"/>
              </w:rPr>
              <w:t>&lt;!DOCTYPE html&gt;</w:t>
            </w:r>
          </w:p>
          <w:p w14:paraId="5CBE65CC" w14:textId="77777777" w:rsidR="00253868" w:rsidRPr="00087991" w:rsidRDefault="00253868" w:rsidP="00253868">
            <w:pPr>
              <w:spacing w:after="0" w:line="240" w:lineRule="auto"/>
              <w:jc w:val="both"/>
              <w:rPr>
                <w:sz w:val="20"/>
                <w:szCs w:val="20"/>
                <w:lang w:val="vi-VN"/>
              </w:rPr>
            </w:pPr>
            <w:r w:rsidRPr="00087991">
              <w:rPr>
                <w:sz w:val="20"/>
                <w:szCs w:val="20"/>
                <w:lang w:val="vi-VN"/>
              </w:rPr>
              <w:t>&lt;html lang="en"&gt;</w:t>
            </w:r>
          </w:p>
          <w:p w14:paraId="0F542891" w14:textId="77777777" w:rsidR="00253868" w:rsidRPr="00087991" w:rsidRDefault="00253868" w:rsidP="00253868">
            <w:pPr>
              <w:spacing w:after="0" w:line="240" w:lineRule="auto"/>
              <w:jc w:val="both"/>
              <w:rPr>
                <w:sz w:val="20"/>
                <w:szCs w:val="20"/>
                <w:lang w:val="vi-VN"/>
              </w:rPr>
            </w:pPr>
          </w:p>
          <w:p w14:paraId="2AA4F3E8" w14:textId="77777777" w:rsidR="00253868" w:rsidRPr="00087991" w:rsidRDefault="00253868" w:rsidP="00253868">
            <w:pPr>
              <w:spacing w:after="0" w:line="240" w:lineRule="auto"/>
              <w:jc w:val="both"/>
              <w:rPr>
                <w:sz w:val="20"/>
                <w:szCs w:val="20"/>
                <w:lang w:val="vi-VN"/>
              </w:rPr>
            </w:pPr>
            <w:r w:rsidRPr="00087991">
              <w:rPr>
                <w:sz w:val="20"/>
                <w:szCs w:val="20"/>
                <w:lang w:val="vi-VN"/>
              </w:rPr>
              <w:t>&lt;head&gt;</w:t>
            </w:r>
          </w:p>
          <w:p w14:paraId="152DCBB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&lt;meta charset="UTF-8"&gt;</w:t>
            </w:r>
          </w:p>
          <w:p w14:paraId="18ED33C7"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&lt;meta name="viewport" content="width=device-width, initial-scale=1.0"&gt;</w:t>
            </w:r>
          </w:p>
          <w:p w14:paraId="5EE81C47"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&lt;link rel="stylesheet" href="../css/bootstrap.min.css"&gt;</w:t>
            </w:r>
          </w:p>
          <w:p w14:paraId="0991B87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&lt;link rel="stylesheet" href="../css/stylesheet.css"&gt;</w:t>
            </w:r>
          </w:p>
          <w:p w14:paraId="365EA3EB"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&lt;script src="../js/bootstrap.bundle.min.js"&gt;&lt;/script&gt;</w:t>
            </w:r>
          </w:p>
          <w:p w14:paraId="67C33D6B"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&lt;script src="../js/bootstrap.min.js"&gt;&lt;/script&gt;</w:t>
            </w:r>
          </w:p>
          <w:p w14:paraId="481823E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&lt;script src="../js/jquery-3.6.0.min.js"&gt;&lt;/script&gt;</w:t>
            </w:r>
          </w:p>
          <w:p w14:paraId="61268D04"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&lt;script src="../js/main.js"&gt;&lt;/script&gt;</w:t>
            </w:r>
          </w:p>
          <w:p w14:paraId="6016D7A6" w14:textId="55A0B3FE" w:rsidR="00253868" w:rsidRPr="00087991" w:rsidRDefault="00253868" w:rsidP="00253868">
            <w:pPr>
              <w:spacing w:after="0" w:line="240" w:lineRule="auto"/>
              <w:jc w:val="both"/>
              <w:rPr>
                <w:sz w:val="20"/>
                <w:szCs w:val="20"/>
                <w:lang w:val="vi-VN"/>
              </w:rPr>
            </w:pPr>
            <w:r w:rsidRPr="00087991">
              <w:rPr>
                <w:sz w:val="20"/>
                <w:szCs w:val="20"/>
                <w:lang w:val="vi-VN"/>
              </w:rPr>
              <w:t xml:space="preserve">  &lt;title&gt;Trang chủ&lt;/title&gt;</w:t>
            </w:r>
          </w:p>
          <w:p w14:paraId="675BD478" w14:textId="77777777" w:rsidR="00253868" w:rsidRPr="00087991" w:rsidRDefault="00253868" w:rsidP="00253868">
            <w:pPr>
              <w:spacing w:after="0" w:line="240" w:lineRule="auto"/>
              <w:jc w:val="both"/>
              <w:rPr>
                <w:sz w:val="20"/>
                <w:szCs w:val="20"/>
                <w:lang w:val="vi-VN"/>
              </w:rPr>
            </w:pPr>
            <w:r w:rsidRPr="00087991">
              <w:rPr>
                <w:sz w:val="20"/>
                <w:szCs w:val="20"/>
                <w:lang w:val="vi-VN"/>
              </w:rPr>
              <w:t>&lt;/head&gt;</w:t>
            </w:r>
          </w:p>
          <w:p w14:paraId="48F2DF47" w14:textId="77777777" w:rsidR="00253868" w:rsidRPr="00087991" w:rsidRDefault="00253868" w:rsidP="00253868">
            <w:pPr>
              <w:spacing w:after="0" w:line="240" w:lineRule="auto"/>
              <w:jc w:val="both"/>
              <w:rPr>
                <w:sz w:val="20"/>
                <w:szCs w:val="20"/>
                <w:lang w:val="vi-VN"/>
              </w:rPr>
            </w:pPr>
          </w:p>
          <w:p w14:paraId="286C7EE9" w14:textId="77777777" w:rsidR="00253868" w:rsidRPr="00087991" w:rsidRDefault="00253868" w:rsidP="00253868">
            <w:pPr>
              <w:spacing w:after="0" w:line="240" w:lineRule="auto"/>
              <w:jc w:val="both"/>
              <w:rPr>
                <w:sz w:val="20"/>
                <w:szCs w:val="20"/>
                <w:lang w:val="vi-VN"/>
              </w:rPr>
            </w:pPr>
            <w:r w:rsidRPr="00087991">
              <w:rPr>
                <w:sz w:val="20"/>
                <w:szCs w:val="20"/>
                <w:lang w:val="vi-VN"/>
              </w:rPr>
              <w:t>&lt;body&gt;</w:t>
            </w:r>
          </w:p>
          <w:p w14:paraId="654D7B7F"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class="viewport" id="wrapped"&gt;</w:t>
            </w:r>
          </w:p>
          <w:p w14:paraId="6887A295"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 header ở đây é  --&gt;</w:t>
            </w:r>
          </w:p>
          <w:p w14:paraId="45772778" w14:textId="5EB17870"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class="header-wrapped" style="background-color: #000000;"&gt;</w:t>
            </w:r>
          </w:p>
          <w:p w14:paraId="07320023"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&lt;/div&gt;</w:t>
            </w:r>
          </w:p>
          <w:p w14:paraId="243BF484"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 cái chỗ đây là content é --&gt;</w:t>
            </w:r>
          </w:p>
          <w:p w14:paraId="2B202F77"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 Giới thiệu é--&gt;</w:t>
            </w:r>
          </w:p>
          <w:p w14:paraId="0CC9B4F6"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class="container-fluid content-wrapped" style="position: relative;"&gt;</w:t>
            </w:r>
          </w:p>
          <w:p w14:paraId="312FF4D8"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class="zoom-in-effect"&gt;</w:t>
            </w:r>
          </w:p>
          <w:p w14:paraId="41674278" w14:textId="0F62E8BD" w:rsidR="00253868" w:rsidRPr="00087991" w:rsidRDefault="00253868" w:rsidP="00253868">
            <w:pPr>
              <w:spacing w:after="0" w:line="240" w:lineRule="auto"/>
              <w:jc w:val="both"/>
              <w:rPr>
                <w:sz w:val="20"/>
                <w:szCs w:val="20"/>
                <w:lang w:val="vi-VN"/>
              </w:rPr>
            </w:pPr>
            <w:r w:rsidRPr="00087991">
              <w:rPr>
                <w:sz w:val="20"/>
                <w:szCs w:val="20"/>
                <w:lang w:val="vi-VN"/>
              </w:rPr>
              <w:t xml:space="preserve">        &lt;img src="../img/bg.png" alt="bg" class="img-fluid"&gt;</w:t>
            </w:r>
          </w:p>
          <w:p w14:paraId="316DC3D2"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&lt;/div&gt;</w:t>
            </w:r>
          </w:p>
          <w:p w14:paraId="5AFE1B0A"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class="bg-text  fadeout"&gt;</w:t>
            </w:r>
          </w:p>
          <w:p w14:paraId="616040F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&lt;h1&gt;&lt;b&gt;CÔNG TY TỔ CHỨC SỰ KIỆN&lt;/br&gt;AQS EVENT&lt;/b&gt;&lt;/h1&gt;</w:t>
            </w:r>
          </w:p>
          <w:p w14:paraId="44A97157"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&lt;p style="padding-left: 350px; padding-right: 350px;"&gt;</w:t>
            </w:r>
          </w:p>
          <w:p w14:paraId="56F7BF6E" w14:textId="7F28266C" w:rsidR="00253868" w:rsidRPr="00087991" w:rsidRDefault="00253868" w:rsidP="00253868">
            <w:pPr>
              <w:spacing w:after="0" w:line="240" w:lineRule="auto"/>
              <w:jc w:val="both"/>
              <w:rPr>
                <w:sz w:val="20"/>
                <w:szCs w:val="20"/>
                <w:lang w:val="vi-VN"/>
              </w:rPr>
            </w:pPr>
            <w:r w:rsidRPr="00087991">
              <w:rPr>
                <w:sz w:val="20"/>
                <w:szCs w:val="20"/>
                <w:lang w:val="vi-VN"/>
              </w:rPr>
              <w:t xml:space="preserve">          Chúng tôi là một công ty hàng đầu trong lĩnh vực công ty &lt;b&gt;tổ chức sự kiện, tổ chức Event,&lt;/b&gt; được biết đến với chất lượng chuyên nghiệp và sự sáng tạo. Sử dụng sức mạnh và tài năng sáng tạo của mình, chúng tôi hỗ trợ khách hàng trong việc lên kế hoạch và thực hiện các sự kiện với chất lượng tuyệt hảo. Chúng tôi đóng vai trò</w:t>
            </w:r>
            <w:r w:rsidR="00EE137D" w:rsidRPr="00087991">
              <w:rPr>
                <w:sz w:val="20"/>
                <w:szCs w:val="20"/>
                <w:lang w:val="vi-VN"/>
              </w:rPr>
              <w:t xml:space="preserve"> </w:t>
            </w:r>
            <w:r w:rsidRPr="00087991">
              <w:rPr>
                <w:sz w:val="20"/>
                <w:szCs w:val="20"/>
                <w:lang w:val="vi-VN"/>
              </w:rPr>
              <w:t>là đối tác sáng tạo cho các thương hiệu mong muốn sự độc đáo và tiên phong&lt;/p&gt;</w:t>
            </w:r>
          </w:p>
          <w:p w14:paraId="7977BEA4"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&lt;/div&gt;</w:t>
            </w:r>
          </w:p>
          <w:p w14:paraId="13AB424E" w14:textId="4BADE085" w:rsidR="00253868" w:rsidRPr="00087991" w:rsidRDefault="00253868" w:rsidP="00253868">
            <w:pPr>
              <w:spacing w:after="0" w:line="240" w:lineRule="auto"/>
              <w:jc w:val="both"/>
              <w:rPr>
                <w:sz w:val="20"/>
                <w:szCs w:val="20"/>
                <w:lang w:val="vi-VN"/>
              </w:rPr>
            </w:pPr>
            <w:r w:rsidRPr="00087991">
              <w:rPr>
                <w:sz w:val="20"/>
                <w:szCs w:val="20"/>
                <w:lang w:val="vi-VN"/>
              </w:rPr>
              <w:t xml:space="preserve">    &lt;/div&gt;</w:t>
            </w:r>
          </w:p>
          <w:p w14:paraId="2C1B6F6C"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class="content-wrapped container" id="top"&gt;</w:t>
            </w:r>
          </w:p>
          <w:p w14:paraId="338E5ED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 Tổng quan á  --&gt;</w:t>
            </w:r>
          </w:p>
          <w:p w14:paraId="77D971C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class="row" style="margin-top: 40px; margin-bottom: 40px; align-items: center;"&gt;</w:t>
            </w:r>
          </w:p>
          <w:p w14:paraId="6BEF2CBE"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class="col-lg-4 slideleft"&gt;&lt;img src="../img/tongquan.png" class="img-fluid" alt="tongquan" width="100%"&gt;</w:t>
            </w:r>
          </w:p>
          <w:p w14:paraId="5194779F"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&lt;/div&gt;</w:t>
            </w:r>
          </w:p>
          <w:p w14:paraId="47BDFFAE"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class="col-lg-8" style="text-align: left; padding: 60px 60px;"&gt;</w:t>
            </w:r>
          </w:p>
          <w:p w14:paraId="5F0685C9"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&lt;div class="slideright"&gt;</w:t>
            </w:r>
          </w:p>
          <w:p w14:paraId="1847461D"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&lt;h3 style="color: red;"&gt; &lt;b&gt;VỀ CHÚNG TÔI&lt;/b&gt;&lt;/h3&gt;</w:t>
            </w:r>
          </w:p>
          <w:p w14:paraId="01599510"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&lt;h2&gt; &lt;b&gt;Công ty tổ chức sự kiện AQS Event&lt;/b&gt;&lt;/h2&gt;</w:t>
            </w:r>
          </w:p>
          <w:p w14:paraId="0CB1E2C3" w14:textId="60D97576" w:rsidR="00253868" w:rsidRPr="00087991" w:rsidRDefault="00253868" w:rsidP="00253868">
            <w:pPr>
              <w:spacing w:after="0" w:line="240" w:lineRule="auto"/>
              <w:jc w:val="both"/>
              <w:rPr>
                <w:sz w:val="20"/>
                <w:szCs w:val="20"/>
                <w:lang w:val="vi-VN"/>
              </w:rPr>
            </w:pPr>
            <w:r w:rsidRPr="00087991">
              <w:rPr>
                <w:sz w:val="20"/>
                <w:szCs w:val="20"/>
                <w:lang w:val="vi-VN"/>
              </w:rPr>
              <w:t xml:space="preserve">            &lt;div&gt; &lt;b&gt; Chúng tôi hiểu rằng mỗi sự kiện là một câu chuyện, và nhiệm vụ của chúng tôi là giúp bạn kể câu chuyện đó một cách sáng tạo và ấn tượng nhất.&lt;/b&gt;&lt;/div&gt;</w:t>
            </w:r>
          </w:p>
          <w:p w14:paraId="1EDFA092" w14:textId="05E25A60" w:rsidR="00253868" w:rsidRPr="00087991" w:rsidRDefault="00253868" w:rsidP="00253868">
            <w:pPr>
              <w:spacing w:after="0" w:line="240" w:lineRule="auto"/>
              <w:jc w:val="both"/>
              <w:rPr>
                <w:sz w:val="20"/>
                <w:szCs w:val="20"/>
                <w:lang w:val="vi-VN"/>
              </w:rPr>
            </w:pPr>
            <w:r w:rsidRPr="00087991">
              <w:rPr>
                <w:sz w:val="20"/>
                <w:szCs w:val="20"/>
                <w:lang w:val="vi-VN"/>
              </w:rPr>
              <w:t xml:space="preserve">            &lt;div&gt; &lt;b&gt;Luôn luôn đổi mới, sáng tạo và khác biệt&lt;/b&gt; là những giá trị cốt lõi mà chúng tôi đem đến khách hàng của mình. &lt;b&gt;“Gửi trọn niềm tin”&lt;/b&gt; là những gì mà chúng tôi tổ chức các chương trình &lt;b</w:t>
            </w:r>
          </w:p>
          <w:p w14:paraId="041FC048" w14:textId="77777777" w:rsidR="00253868" w:rsidRPr="00087991" w:rsidRDefault="00253868" w:rsidP="00253868">
            <w:pPr>
              <w:spacing w:after="0" w:line="240" w:lineRule="auto"/>
              <w:jc w:val="both"/>
              <w:rPr>
                <w:sz w:val="20"/>
                <w:szCs w:val="20"/>
                <w:lang w:val="vi-VN"/>
              </w:rPr>
            </w:pPr>
            <w:r w:rsidRPr="00087991">
              <w:rPr>
                <w:sz w:val="20"/>
                <w:szCs w:val="20"/>
                <w:lang w:val="vi-VN"/>
              </w:rPr>
              <w:t xml:space="preserve">                style="color: red;"&gt;sự kiện, hội thảo, hội nghị, khai trương, lễ động thổ&lt;/b&gt; hay các buổi &lt;b</w:t>
            </w:r>
          </w:p>
          <w:p w14:paraId="7C7DD12F" w14:textId="218F99E0" w:rsidR="00001EEA" w:rsidRPr="00087991" w:rsidRDefault="00253868" w:rsidP="00001EEA">
            <w:pPr>
              <w:spacing w:after="0" w:line="240" w:lineRule="auto"/>
              <w:jc w:val="both"/>
              <w:rPr>
                <w:sz w:val="20"/>
                <w:szCs w:val="20"/>
                <w:lang w:val="vi-VN"/>
              </w:rPr>
            </w:pPr>
            <w:r w:rsidRPr="00087991">
              <w:rPr>
                <w:sz w:val="20"/>
                <w:szCs w:val="20"/>
                <w:lang w:val="vi-VN"/>
              </w:rPr>
              <w:t xml:space="preserve">                style="color: red;"&gt;tiệc theo chủ đề&lt;/b&gt;, các chương trình ấn tượng, biểu diễn chuyên nghiệp, ấn tượng.</w:t>
            </w:r>
            <w:r w:rsidR="00EE137D" w:rsidRPr="00087991">
              <w:rPr>
                <w:sz w:val="20"/>
                <w:szCs w:val="20"/>
                <w:lang w:val="vi-VN"/>
              </w:rPr>
              <w:t xml:space="preserve"> </w:t>
            </w:r>
            <w:r w:rsidR="00001EEA" w:rsidRPr="00087991">
              <w:rPr>
                <w:sz w:val="20"/>
                <w:szCs w:val="20"/>
                <w:lang w:val="vi-VN"/>
              </w:rPr>
              <w:t>Mỗi sự kiện do AQS event tổ chức luôn mang dấu ấn riêng, thể hiện sự kỳ công, sáng tạo và chuyên nghiệp.</w:t>
            </w:r>
          </w:p>
          <w:p w14:paraId="01CEF84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7C178D8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2E9DC77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75FB0DF4"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B533A0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02E6306F" w14:textId="77777777" w:rsidR="00001EEA" w:rsidRPr="00087991" w:rsidRDefault="00001EEA" w:rsidP="00001EEA">
            <w:pPr>
              <w:spacing w:after="0" w:line="240" w:lineRule="auto"/>
              <w:jc w:val="both"/>
              <w:rPr>
                <w:sz w:val="20"/>
                <w:szCs w:val="20"/>
                <w:lang w:val="vi-VN"/>
              </w:rPr>
            </w:pPr>
            <w:r w:rsidRPr="00087991">
              <w:rPr>
                <w:sz w:val="20"/>
                <w:szCs w:val="20"/>
                <w:lang w:val="vi-VN"/>
              </w:rPr>
              <w:lastRenderedPageBreak/>
              <w:t xml:space="preserve">    &lt;!-- Cái đây gọi là minh chứng --&gt;</w:t>
            </w:r>
          </w:p>
          <w:p w14:paraId="53DCB88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class="container-fluid d-flex"</w:t>
            </w:r>
          </w:p>
          <w:p w14:paraId="55A0520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style="position: relative; background-image: url(../img/feadback.png); height: 350px; justify-content: center; align-items: center;"&gt;</w:t>
            </w:r>
          </w:p>
          <w:p w14:paraId="0278143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&lt;h1 class="text-light "&gt;</w:t>
            </w:r>
          </w:p>
          <w:p w14:paraId="53AB450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&lt;b&gt;NHỮNG CỘT MỐC CHÚNG TÔI ĐÃ ĐẠT ĐƯỢC&lt;/b&gt;</w:t>
            </w:r>
          </w:p>
          <w:p w14:paraId="6C835A2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&lt;/h1&gt;</w:t>
            </w:r>
          </w:p>
          <w:p w14:paraId="0627A29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995CC9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2D6336A"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class="row" style="text-align: center; margin: 40px 40px; height: 350px; align-items: center;"&gt;</w:t>
            </w:r>
          </w:p>
          <w:p w14:paraId="2E7F47B2"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class="col-lg-4"&gt;</w:t>
            </w:r>
          </w:p>
          <w:p w14:paraId="63EE378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&lt;img src="../img/icon/medal.svg" alt="medal" width="70px"&gt;</w:t>
            </w:r>
          </w:p>
          <w:p w14:paraId="44D4206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class="so"&gt;</w:t>
            </w:r>
          </w:p>
          <w:p w14:paraId="18EC401A"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&lt;p&gt;11&lt;/p&gt;</w:t>
            </w:r>
          </w:p>
          <w:p w14:paraId="3A63E4C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254BD2FA"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class="chu"&gt;Năm kinh nghiệm&lt;br&gt;trong ngành tổ chức các sự kiện&lt;/div&gt;</w:t>
            </w:r>
          </w:p>
          <w:p w14:paraId="68E974E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5F36583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 style="border-left: 1px solid #c3c3c3; border-right: 1px solid #c3c3c3;"&gt;</w:t>
            </w:r>
          </w:p>
          <w:p w14:paraId="42E447A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&lt;img src="../img/icon/check.svg" alt="check" width="70px"&gt;</w:t>
            </w:r>
          </w:p>
          <w:p w14:paraId="4A9E62B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class="so"&gt;</w:t>
            </w:r>
          </w:p>
          <w:p w14:paraId="393D8FB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&lt;p&gt;1509&lt;/p&gt;</w:t>
            </w:r>
          </w:p>
          <w:p w14:paraId="09BE869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6D3F24E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class="chu"&gt;Dự án&lt;br&gt;được hoàn thành&lt;/div&gt;</w:t>
            </w:r>
          </w:p>
          <w:p w14:paraId="2A77930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850369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class="col-lg-4"&gt;</w:t>
            </w:r>
          </w:p>
          <w:p w14:paraId="484BA19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&lt;img src="../img/icon/user.svg" alt="user-check" width="70px"&gt;</w:t>
            </w:r>
          </w:p>
          <w:p w14:paraId="1882EA0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class="so"&gt;</w:t>
            </w:r>
          </w:p>
          <w:p w14:paraId="715A10D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&lt;p&gt;35&lt;/p&gt;</w:t>
            </w:r>
          </w:p>
          <w:p w14:paraId="2746298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9B41D3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class="chu"&gt;Khách hàng lớn&lt;br&gt;chúng tôi vinh dự được hợp tác&lt;/div&gt;</w:t>
            </w:r>
          </w:p>
          <w:p w14:paraId="1DD2E7B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F10D5B6"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03E38CB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 feedback nằm ở đây --&gt;</w:t>
            </w:r>
          </w:p>
          <w:p w14:paraId="4B9A545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class="container-fluid" style="position: relative; margin-top: 60px;"&gt;</w:t>
            </w:r>
          </w:p>
          <w:p w14:paraId="7AA39F1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style="text-align: center;"&gt;</w:t>
            </w:r>
          </w:p>
          <w:p w14:paraId="721A583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&lt;h1 class="fadeout"&gt;&lt;b&gt;HỌ ĐÃ NÓI GÌ VỀ CHÚNG TÔI?&lt;/b&gt;&lt;/h1&gt;</w:t>
            </w:r>
          </w:p>
          <w:p w14:paraId="77B73EB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BEE2C14"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class="bg-gray"&gt;</w:t>
            </w:r>
          </w:p>
          <w:p w14:paraId="0B1DD24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12180366"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class="row container " style="margin: auto; color: black !important;"&gt;</w:t>
            </w:r>
          </w:p>
          <w:p w14:paraId="3E47163A"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class="col-lg-4"&gt;</w:t>
            </w:r>
          </w:p>
          <w:p w14:paraId="482C956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class="testimonial-item bg-light my-4 feedback"&gt;</w:t>
            </w:r>
          </w:p>
          <w:p w14:paraId="716D2EB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class="d-flex align-items-center border-bottom pt-5 pb-4 px-5"&gt;</w:t>
            </w:r>
          </w:p>
          <w:p w14:paraId="04A6248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&lt;img class="img-fluid rounded" src="../img/emtai.jpg" style="width: 60px; height: 60px" /&gt;</w:t>
            </w:r>
          </w:p>
          <w:p w14:paraId="74D5420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class="ps-4"&gt;</w:t>
            </w:r>
          </w:p>
          <w:p w14:paraId="3452528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&lt;h4&gt;&lt;b&gt;Anh Nguyễn Tài &lt;/b&gt;&lt;/h4&gt;</w:t>
            </w:r>
          </w:p>
          <w:p w14:paraId="5535763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&lt;small&gt;Founder of Crybae&lt;/small&gt;</w:t>
            </w:r>
          </w:p>
          <w:p w14:paraId="7F05D08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1D1DF176"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20C4FFAE"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class="pt-4 pb-5 px-5"&gt;</w:t>
            </w:r>
          </w:p>
          <w:p w14:paraId="0986F487" w14:textId="104A6FE0" w:rsidR="00001EEA" w:rsidRPr="00087991" w:rsidRDefault="00001EEA" w:rsidP="00001EEA">
            <w:pPr>
              <w:spacing w:after="0" w:line="240" w:lineRule="auto"/>
              <w:jc w:val="both"/>
              <w:rPr>
                <w:sz w:val="20"/>
                <w:szCs w:val="20"/>
                <w:lang w:val="vi-VN"/>
              </w:rPr>
            </w:pPr>
            <w:r w:rsidRPr="00087991">
              <w:rPr>
                <w:sz w:val="20"/>
                <w:szCs w:val="20"/>
                <w:lang w:val="vi-VN"/>
              </w:rPr>
              <w:t xml:space="preserve">            Công ty tổ chức sự kiện AQS Event đã làm việc xuất sắc trong việc tổ chức sự lễ khai trương của chúng tôi. Họ chuyên nghiệp, hiệu quả và luôn sẵn sàng hỗ trợ. Chúng tôi rất hài lòng với dịch vụ của họ và sẽ giới thiệu họ cho bất kỳ ai đang tìm kiếm một công ty tổ chức sự kiện uy tín..</w:t>
            </w:r>
          </w:p>
          <w:p w14:paraId="195F83F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0057231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29E9898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7F4D38D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class="col-lg-4"&gt;</w:t>
            </w:r>
          </w:p>
          <w:p w14:paraId="508B491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class="testimonial-item bg-light my-4 feedback"&gt;</w:t>
            </w:r>
          </w:p>
          <w:p w14:paraId="15D4B40F" w14:textId="77777777" w:rsidR="00001EEA" w:rsidRPr="00087991" w:rsidRDefault="00001EEA" w:rsidP="00001EEA">
            <w:pPr>
              <w:jc w:val="both"/>
              <w:rPr>
                <w:sz w:val="20"/>
                <w:szCs w:val="20"/>
                <w:lang w:val="vi-VN"/>
              </w:rPr>
            </w:pPr>
            <w:r w:rsidRPr="00087991">
              <w:rPr>
                <w:sz w:val="20"/>
                <w:szCs w:val="20"/>
                <w:lang w:val="vi-VN"/>
              </w:rPr>
              <w:t xml:space="preserve">          &lt;div class="d-flex align-items-center border-bottom pt-5 pb-4 px-5"&gt;</w:t>
            </w:r>
          </w:p>
          <w:p w14:paraId="0F19ED59" w14:textId="77777777" w:rsidR="00001EEA" w:rsidRPr="00087991" w:rsidRDefault="00001EEA" w:rsidP="00001EEA">
            <w:pPr>
              <w:spacing w:after="0" w:line="240" w:lineRule="auto"/>
              <w:jc w:val="both"/>
              <w:rPr>
                <w:sz w:val="20"/>
                <w:szCs w:val="20"/>
                <w:lang w:val="vi-VN"/>
              </w:rPr>
            </w:pPr>
            <w:r w:rsidRPr="00087991">
              <w:rPr>
                <w:sz w:val="20"/>
                <w:szCs w:val="20"/>
                <w:lang w:val="vi-VN"/>
              </w:rPr>
              <w:t>&lt;img class="img-fluid rounded" src="../img/nhatduong.jpg" style="width: 60px; height: 60px" /&gt;</w:t>
            </w:r>
          </w:p>
          <w:p w14:paraId="70B3264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class="ps-4"&gt;</w:t>
            </w:r>
          </w:p>
          <w:p w14:paraId="23CF6AE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&lt;h4&gt;&lt;b&gt;Anh Nhất Dương&lt;/b&gt;&lt;/h4&gt;</w:t>
            </w:r>
          </w:p>
          <w:p w14:paraId="6745BB5F" w14:textId="77777777" w:rsidR="00001EEA" w:rsidRPr="00087991" w:rsidRDefault="00001EEA" w:rsidP="00001EEA">
            <w:pPr>
              <w:spacing w:after="0" w:line="240" w:lineRule="auto"/>
              <w:jc w:val="both"/>
              <w:rPr>
                <w:sz w:val="20"/>
                <w:szCs w:val="20"/>
                <w:lang w:val="vi-VN"/>
              </w:rPr>
            </w:pPr>
            <w:r w:rsidRPr="00087991">
              <w:rPr>
                <w:sz w:val="20"/>
                <w:szCs w:val="20"/>
                <w:lang w:val="vi-VN"/>
              </w:rPr>
              <w:lastRenderedPageBreak/>
              <w:t xml:space="preserve">              &lt;small&gt;CEO&lt;/small&gt;</w:t>
            </w:r>
          </w:p>
          <w:p w14:paraId="79320AF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0FDBB5A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7AD5386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class="pt-4 pb-5 px-5"&gt;</w:t>
            </w:r>
          </w:p>
          <w:p w14:paraId="59F765BD" w14:textId="42778DAC" w:rsidR="00001EEA" w:rsidRPr="00087991" w:rsidRDefault="00001EEA" w:rsidP="00001EEA">
            <w:pPr>
              <w:spacing w:after="0" w:line="240" w:lineRule="auto"/>
              <w:jc w:val="both"/>
              <w:rPr>
                <w:sz w:val="20"/>
                <w:szCs w:val="20"/>
                <w:lang w:val="vi-VN"/>
              </w:rPr>
            </w:pPr>
            <w:r w:rsidRPr="00087991">
              <w:rPr>
                <w:sz w:val="20"/>
                <w:szCs w:val="20"/>
                <w:lang w:val="vi-VN"/>
              </w:rPr>
              <w:t xml:space="preserve">            Chúng tôi tin rằng AQS Event là một công ty tổ chức sự kiện uy tín và đáng tin cậy. Họ có khả năng tổ chức các sự kiện thành công và mang lại trải nghiệm tuyệt vời cho khách tham dự</w:t>
            </w:r>
          </w:p>
          <w:p w14:paraId="0306EB84"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B85D0F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17AF4FE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B9A3C0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class="col-lg-4"&gt;</w:t>
            </w:r>
          </w:p>
          <w:p w14:paraId="26FD6E8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class="testimonial-item bg-light my-4 feedback"&gt;</w:t>
            </w:r>
          </w:p>
          <w:p w14:paraId="6384E07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class="d-flex align-items-center border-bottom pt-5 pb-4 px-5"&gt;</w:t>
            </w:r>
          </w:p>
          <w:p w14:paraId="7BA334E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&lt;img class="img-fluid rounded" src="../img/thungoc.jpg" style="width: 60px; height: 60px" /&gt;</w:t>
            </w:r>
          </w:p>
          <w:p w14:paraId="3F306FC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class="ps-4"&gt;</w:t>
            </w:r>
          </w:p>
          <w:p w14:paraId="403E2A8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&lt;h4&gt;&lt;b&gt;Chị Trịnh Ngọc&lt;/b&gt;&lt;/h4&gt;</w:t>
            </w:r>
          </w:p>
          <w:p w14:paraId="2BF3083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&lt;small&gt;CEO&lt;/small&gt;</w:t>
            </w:r>
          </w:p>
          <w:p w14:paraId="258FDBA9"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1AEAB185"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38A90DF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 class="pt-4 pb-5 px-5 "&gt;</w:t>
            </w:r>
          </w:p>
          <w:p w14:paraId="48897D9E"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Sự kiện Lễ khánh thành của chúng tôi diễn ra thành công rực rỡ nhờ sự hỗ trợ của công ty tổ chức sự kiện AQS</w:t>
            </w:r>
          </w:p>
          <w:p w14:paraId="5DA4FBC6"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Event. Họ có đội ngũ nhân viên chuyên nghiệp, sáng tạo và luôn nỗ lực để đáp ứng mọi yêu cầu của chúng tôi.</w:t>
            </w:r>
          </w:p>
          <w:p w14:paraId="1D5BD1E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Chúng tôi rất ấn tượng với dịch vụ của họ và chắc chắn sẽ sử dụng dịch vụ của họ trong tương lai.</w:t>
            </w:r>
          </w:p>
          <w:p w14:paraId="6690E8EE"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6044D404"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B868A5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0375691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A4CA5F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7988BB9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 Site footer --&gt;</w:t>
            </w:r>
          </w:p>
          <w:p w14:paraId="0D908FA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&lt;footer class="site-footer"&gt;</w:t>
            </w:r>
          </w:p>
          <w:p w14:paraId="7DE3DBBF" w14:textId="77777777" w:rsidR="00001EEA" w:rsidRPr="00087991" w:rsidRDefault="00001EEA" w:rsidP="00001EEA">
            <w:pPr>
              <w:spacing w:after="0" w:line="240" w:lineRule="auto"/>
              <w:jc w:val="both"/>
              <w:rPr>
                <w:sz w:val="20"/>
                <w:szCs w:val="20"/>
                <w:lang w:val="vi-VN"/>
              </w:rPr>
            </w:pPr>
          </w:p>
          <w:p w14:paraId="297225A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&lt;/footer&gt;</w:t>
            </w:r>
          </w:p>
          <w:p w14:paraId="1B1C17E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1FCE6372"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&lt;/div&gt;</w:t>
            </w:r>
          </w:p>
          <w:p w14:paraId="4BC9D46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&lt;script&gt;</w:t>
            </w:r>
          </w:p>
          <w:p w14:paraId="18E6FC1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document.addEventListener("DOMContentLoaded", function () {</w:t>
            </w:r>
          </w:p>
          <w:p w14:paraId="7060E0EE"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soElements = document.querySelectorAll(".so p");</w:t>
            </w:r>
          </w:p>
          <w:p w14:paraId="4FA1F29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endValues = [11, 1509, 35]; // Giá trị kết thúc cho mỗi số</w:t>
            </w:r>
          </w:p>
          <w:p w14:paraId="7E7F672F" w14:textId="20D3511F" w:rsidR="00001EEA" w:rsidRPr="00087991" w:rsidRDefault="00001EEA" w:rsidP="00001EEA">
            <w:pPr>
              <w:spacing w:after="0" w:line="240" w:lineRule="auto"/>
              <w:jc w:val="both"/>
              <w:rPr>
                <w:sz w:val="20"/>
                <w:szCs w:val="20"/>
                <w:lang w:val="vi-VN"/>
              </w:rPr>
            </w:pPr>
            <w:r w:rsidRPr="00087991">
              <w:rPr>
                <w:sz w:val="20"/>
                <w:szCs w:val="20"/>
                <w:lang w:val="vi-VN"/>
              </w:rPr>
              <w:t xml:space="preserve">      var duration = 1500; // Thời gian chạy hiệu ứng số (ms)</w:t>
            </w:r>
          </w:p>
          <w:p w14:paraId="78A6839C"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 Hàm để chạy hiệu ứng số</w:t>
            </w:r>
          </w:p>
          <w:p w14:paraId="2713FC86"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function animateValue(element, start, end, duration) {</w:t>
            </w:r>
          </w:p>
          <w:p w14:paraId="44CB561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range = end - start;</w:t>
            </w:r>
          </w:p>
          <w:p w14:paraId="47B310D7"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current = start;</w:t>
            </w:r>
          </w:p>
          <w:p w14:paraId="3B99E97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increment = end &gt; start ? 1 : -1;</w:t>
            </w:r>
          </w:p>
          <w:p w14:paraId="1A9D45A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stepTime = Math.abs(Math.floor(duration / range));</w:t>
            </w:r>
          </w:p>
          <w:p w14:paraId="1E85FAF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var timer = setInterval(function () {</w:t>
            </w:r>
          </w:p>
          <w:p w14:paraId="14F9099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current += increment;</w:t>
            </w:r>
          </w:p>
          <w:p w14:paraId="30F2442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element.textContent = current;</w:t>
            </w:r>
          </w:p>
          <w:p w14:paraId="592DFCB0"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if (current == end) {</w:t>
            </w:r>
          </w:p>
          <w:p w14:paraId="5443C853"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clearInterval(timer);</w:t>
            </w:r>
          </w:p>
          <w:p w14:paraId="4768F09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w:t>
            </w:r>
          </w:p>
          <w:p w14:paraId="1FE1D168"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 stepTime);</w:t>
            </w:r>
          </w:p>
          <w:p w14:paraId="55F871B5" w14:textId="3017E539" w:rsidR="00001EEA" w:rsidRPr="00087991" w:rsidRDefault="00001EEA" w:rsidP="00001EEA">
            <w:pPr>
              <w:spacing w:after="0" w:line="240" w:lineRule="auto"/>
              <w:jc w:val="both"/>
              <w:rPr>
                <w:sz w:val="20"/>
                <w:szCs w:val="20"/>
                <w:lang w:val="vi-VN"/>
              </w:rPr>
            </w:pPr>
            <w:r w:rsidRPr="00087991">
              <w:rPr>
                <w:sz w:val="20"/>
                <w:szCs w:val="20"/>
                <w:lang w:val="vi-VN"/>
              </w:rPr>
              <w:t xml:space="preserve">      }</w:t>
            </w:r>
          </w:p>
          <w:p w14:paraId="372F150E"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 Chạy hiệu ứng số cho mỗi phần tử .so</w:t>
            </w:r>
          </w:p>
          <w:p w14:paraId="24478DEF"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soElements.forEach(function (element, index) {</w:t>
            </w:r>
          </w:p>
          <w:p w14:paraId="681CC71D"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animateValue(element, 0, endValues[index], duration);</w:t>
            </w:r>
          </w:p>
          <w:p w14:paraId="330F93B4"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w:t>
            </w:r>
          </w:p>
          <w:p w14:paraId="77A23701"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w:t>
            </w:r>
          </w:p>
          <w:p w14:paraId="252520AB" w14:textId="77777777" w:rsidR="00001EEA" w:rsidRPr="00087991" w:rsidRDefault="00001EEA" w:rsidP="00001EEA">
            <w:pPr>
              <w:spacing w:after="0" w:line="240" w:lineRule="auto"/>
              <w:jc w:val="both"/>
              <w:rPr>
                <w:sz w:val="20"/>
                <w:szCs w:val="20"/>
                <w:lang w:val="vi-VN"/>
              </w:rPr>
            </w:pPr>
            <w:r w:rsidRPr="00087991">
              <w:rPr>
                <w:sz w:val="20"/>
                <w:szCs w:val="20"/>
                <w:lang w:val="vi-VN"/>
              </w:rPr>
              <w:t xml:space="preserve">  &lt;/script&gt;</w:t>
            </w:r>
          </w:p>
          <w:p w14:paraId="1EA8DDE8" w14:textId="7DE85E69" w:rsidR="00001EEA" w:rsidRPr="00087991" w:rsidRDefault="00001EEA" w:rsidP="00001EEA">
            <w:pPr>
              <w:spacing w:after="0" w:line="240" w:lineRule="auto"/>
              <w:jc w:val="both"/>
              <w:rPr>
                <w:sz w:val="20"/>
                <w:szCs w:val="20"/>
                <w:lang w:val="vi-VN"/>
              </w:rPr>
            </w:pPr>
            <w:r w:rsidRPr="00087991">
              <w:rPr>
                <w:sz w:val="20"/>
                <w:szCs w:val="20"/>
                <w:lang w:val="vi-VN"/>
              </w:rPr>
              <w:t>&lt;/body&gt;</w:t>
            </w:r>
          </w:p>
          <w:p w14:paraId="57C20FE4" w14:textId="4F55D2E4" w:rsidR="00001EEA" w:rsidRPr="00087991" w:rsidRDefault="00001EEA" w:rsidP="00001EEA">
            <w:pPr>
              <w:jc w:val="both"/>
              <w:rPr>
                <w:sz w:val="20"/>
                <w:szCs w:val="20"/>
                <w:lang w:val="vi-VN"/>
              </w:rPr>
            </w:pPr>
            <w:r w:rsidRPr="00087991">
              <w:rPr>
                <w:sz w:val="20"/>
                <w:szCs w:val="20"/>
                <w:lang w:val="vi-VN"/>
              </w:rPr>
              <w:t>&lt;/html&gt;</w:t>
            </w:r>
          </w:p>
        </w:tc>
      </w:tr>
    </w:tbl>
    <w:p w14:paraId="6E6B57BF" w14:textId="25D019BE" w:rsidR="009D5D2E" w:rsidRPr="00C10E0A" w:rsidRDefault="00B746C7" w:rsidP="00116AD2">
      <w:pPr>
        <w:jc w:val="center"/>
        <w:rPr>
          <w:lang w:val="vi-VN"/>
        </w:rPr>
      </w:pPr>
      <w:r>
        <w:rPr>
          <w:lang w:val="vi-VN"/>
        </w:rPr>
        <w:lastRenderedPageBreak/>
        <w:t>TRANG DỊCH VỤ</w:t>
      </w:r>
    </w:p>
    <w:tbl>
      <w:tblPr>
        <w:tblStyle w:val="TableGrid"/>
        <w:tblW w:w="0" w:type="auto"/>
        <w:tblLook w:val="04A0" w:firstRow="1" w:lastRow="0" w:firstColumn="1" w:lastColumn="0" w:noHBand="0" w:noVBand="1"/>
      </w:tblPr>
      <w:tblGrid>
        <w:gridCol w:w="9062"/>
      </w:tblGrid>
      <w:tr w:rsidR="009D5D2E" w:rsidRPr="00433C1B" w14:paraId="794A4715" w14:textId="77777777" w:rsidTr="009D5D2E">
        <w:tc>
          <w:tcPr>
            <w:tcW w:w="9062" w:type="dxa"/>
          </w:tcPr>
          <w:p w14:paraId="4A861E26" w14:textId="77777777" w:rsidR="00D229A6" w:rsidRPr="00433C1B" w:rsidRDefault="00D229A6" w:rsidP="00D229A6">
            <w:pPr>
              <w:spacing w:after="0" w:line="240" w:lineRule="auto"/>
              <w:rPr>
                <w:sz w:val="20"/>
                <w:szCs w:val="20"/>
                <w:lang w:val="vi-VN"/>
              </w:rPr>
            </w:pPr>
            <w:r w:rsidRPr="00433C1B">
              <w:rPr>
                <w:sz w:val="20"/>
                <w:szCs w:val="20"/>
                <w:lang w:val="vi-VN"/>
              </w:rPr>
              <w:t>&lt;!DOCTYPE html&gt;</w:t>
            </w:r>
          </w:p>
          <w:p w14:paraId="163F7518" w14:textId="77777777" w:rsidR="00D229A6" w:rsidRPr="00433C1B" w:rsidRDefault="00D229A6" w:rsidP="00D229A6">
            <w:pPr>
              <w:spacing w:after="0" w:line="240" w:lineRule="auto"/>
              <w:rPr>
                <w:sz w:val="20"/>
                <w:szCs w:val="20"/>
                <w:lang w:val="vi-VN"/>
              </w:rPr>
            </w:pPr>
            <w:r w:rsidRPr="00433C1B">
              <w:rPr>
                <w:sz w:val="20"/>
                <w:szCs w:val="20"/>
                <w:lang w:val="vi-VN"/>
              </w:rPr>
              <w:t>&lt;html lang="en"&gt;</w:t>
            </w:r>
          </w:p>
          <w:p w14:paraId="1B7BD2AB" w14:textId="77777777" w:rsidR="00D229A6" w:rsidRPr="00433C1B" w:rsidRDefault="00D229A6" w:rsidP="00D229A6">
            <w:pPr>
              <w:spacing w:after="0" w:line="240" w:lineRule="auto"/>
              <w:rPr>
                <w:sz w:val="20"/>
                <w:szCs w:val="20"/>
                <w:lang w:val="vi-VN"/>
              </w:rPr>
            </w:pPr>
          </w:p>
          <w:p w14:paraId="784D9F64" w14:textId="77777777" w:rsidR="00D229A6" w:rsidRPr="00433C1B" w:rsidRDefault="00D229A6" w:rsidP="00D229A6">
            <w:pPr>
              <w:spacing w:after="0" w:line="240" w:lineRule="auto"/>
              <w:rPr>
                <w:sz w:val="20"/>
                <w:szCs w:val="20"/>
                <w:lang w:val="vi-VN"/>
              </w:rPr>
            </w:pPr>
            <w:r w:rsidRPr="00433C1B">
              <w:rPr>
                <w:sz w:val="20"/>
                <w:szCs w:val="20"/>
                <w:lang w:val="vi-VN"/>
              </w:rPr>
              <w:t>&lt;head&gt;</w:t>
            </w:r>
          </w:p>
          <w:p w14:paraId="54E8C526" w14:textId="77777777" w:rsidR="00D229A6" w:rsidRPr="00433C1B" w:rsidRDefault="00D229A6" w:rsidP="00D229A6">
            <w:pPr>
              <w:spacing w:after="0" w:line="240" w:lineRule="auto"/>
              <w:rPr>
                <w:sz w:val="20"/>
                <w:szCs w:val="20"/>
                <w:lang w:val="vi-VN"/>
              </w:rPr>
            </w:pPr>
            <w:r w:rsidRPr="00433C1B">
              <w:rPr>
                <w:sz w:val="20"/>
                <w:szCs w:val="20"/>
                <w:lang w:val="vi-VN"/>
              </w:rPr>
              <w:t xml:space="preserve">    &lt;meta charset="UTF-8"&gt;</w:t>
            </w:r>
          </w:p>
          <w:p w14:paraId="00E02C88" w14:textId="77777777" w:rsidR="00D229A6" w:rsidRPr="00433C1B" w:rsidRDefault="00D229A6" w:rsidP="00D229A6">
            <w:pPr>
              <w:spacing w:after="0" w:line="240" w:lineRule="auto"/>
              <w:rPr>
                <w:sz w:val="20"/>
                <w:szCs w:val="20"/>
                <w:lang w:val="vi-VN"/>
              </w:rPr>
            </w:pPr>
            <w:r w:rsidRPr="00433C1B">
              <w:rPr>
                <w:sz w:val="20"/>
                <w:szCs w:val="20"/>
                <w:lang w:val="vi-VN"/>
              </w:rPr>
              <w:t xml:space="preserve">    &lt;meta name="viewport" content="width=device-width, initial-scale=1.0"&gt;</w:t>
            </w:r>
          </w:p>
          <w:p w14:paraId="33191C33" w14:textId="77777777" w:rsidR="00D229A6" w:rsidRPr="00433C1B" w:rsidRDefault="00D229A6" w:rsidP="00D229A6">
            <w:pPr>
              <w:spacing w:after="0" w:line="240" w:lineRule="auto"/>
              <w:rPr>
                <w:sz w:val="20"/>
                <w:szCs w:val="20"/>
                <w:lang w:val="vi-VN"/>
              </w:rPr>
            </w:pPr>
            <w:r w:rsidRPr="00433C1B">
              <w:rPr>
                <w:sz w:val="20"/>
                <w:szCs w:val="20"/>
                <w:lang w:val="vi-VN"/>
              </w:rPr>
              <w:t xml:space="preserve">    &lt;link rel="stylesheet" href="../css/bootstrap.min.css"&gt;</w:t>
            </w:r>
          </w:p>
          <w:p w14:paraId="655B8C3F" w14:textId="77777777" w:rsidR="00D229A6" w:rsidRPr="00433C1B" w:rsidRDefault="00D229A6" w:rsidP="00D229A6">
            <w:pPr>
              <w:spacing w:after="0" w:line="240" w:lineRule="auto"/>
              <w:rPr>
                <w:sz w:val="20"/>
                <w:szCs w:val="20"/>
                <w:lang w:val="vi-VN"/>
              </w:rPr>
            </w:pPr>
            <w:r w:rsidRPr="00433C1B">
              <w:rPr>
                <w:sz w:val="20"/>
                <w:szCs w:val="20"/>
                <w:lang w:val="vi-VN"/>
              </w:rPr>
              <w:t xml:space="preserve">    &lt;link rel="stylesheet" href="../css/stylesheet.css"&gt;</w:t>
            </w:r>
          </w:p>
          <w:p w14:paraId="04202951" w14:textId="77777777" w:rsidR="00D229A6" w:rsidRPr="00433C1B" w:rsidRDefault="00D229A6" w:rsidP="00D229A6">
            <w:pPr>
              <w:spacing w:after="0" w:line="240" w:lineRule="auto"/>
              <w:rPr>
                <w:sz w:val="20"/>
                <w:szCs w:val="20"/>
                <w:lang w:val="vi-VN"/>
              </w:rPr>
            </w:pPr>
            <w:r w:rsidRPr="00433C1B">
              <w:rPr>
                <w:sz w:val="20"/>
                <w:szCs w:val="20"/>
                <w:lang w:val="vi-VN"/>
              </w:rPr>
              <w:t xml:space="preserve">    &lt;link rel="stylesheet" href="../css/service.css"&gt;</w:t>
            </w:r>
          </w:p>
          <w:p w14:paraId="60DDAABE" w14:textId="77777777" w:rsidR="00D229A6" w:rsidRPr="00433C1B" w:rsidRDefault="00D229A6" w:rsidP="00D229A6">
            <w:pPr>
              <w:spacing w:after="0" w:line="240" w:lineRule="auto"/>
              <w:rPr>
                <w:sz w:val="20"/>
                <w:szCs w:val="20"/>
                <w:lang w:val="vi-VN"/>
              </w:rPr>
            </w:pPr>
            <w:r w:rsidRPr="00433C1B">
              <w:rPr>
                <w:sz w:val="20"/>
                <w:szCs w:val="20"/>
                <w:lang w:val="vi-VN"/>
              </w:rPr>
              <w:t xml:space="preserve">    &lt;script src="../js/bootstrap.bundle.min.js"&gt;&lt;/script&gt;</w:t>
            </w:r>
          </w:p>
          <w:p w14:paraId="32EC1C35" w14:textId="77777777" w:rsidR="00D229A6" w:rsidRPr="00433C1B" w:rsidRDefault="00D229A6" w:rsidP="00D229A6">
            <w:pPr>
              <w:spacing w:after="0" w:line="240" w:lineRule="auto"/>
              <w:rPr>
                <w:sz w:val="20"/>
                <w:szCs w:val="20"/>
                <w:lang w:val="vi-VN"/>
              </w:rPr>
            </w:pPr>
            <w:r w:rsidRPr="00433C1B">
              <w:rPr>
                <w:sz w:val="20"/>
                <w:szCs w:val="20"/>
                <w:lang w:val="vi-VN"/>
              </w:rPr>
              <w:t xml:space="preserve">    &lt;script src="../js/bootstrap.min.js"&gt;&lt;/script&gt;</w:t>
            </w:r>
          </w:p>
          <w:p w14:paraId="2702E749" w14:textId="77777777" w:rsidR="00D229A6" w:rsidRPr="00433C1B" w:rsidRDefault="00D229A6" w:rsidP="00D229A6">
            <w:pPr>
              <w:spacing w:after="0" w:line="240" w:lineRule="auto"/>
              <w:rPr>
                <w:sz w:val="20"/>
                <w:szCs w:val="20"/>
                <w:lang w:val="vi-VN"/>
              </w:rPr>
            </w:pPr>
            <w:r w:rsidRPr="00433C1B">
              <w:rPr>
                <w:sz w:val="20"/>
                <w:szCs w:val="20"/>
                <w:lang w:val="vi-VN"/>
              </w:rPr>
              <w:t xml:space="preserve">    &lt;script src="../js/jquery-3.6.0.min.js"&gt;&lt;/script&gt;</w:t>
            </w:r>
          </w:p>
          <w:p w14:paraId="356FA0AE" w14:textId="77777777" w:rsidR="00D229A6" w:rsidRPr="00433C1B" w:rsidRDefault="00D229A6" w:rsidP="00D229A6">
            <w:pPr>
              <w:spacing w:after="0" w:line="240" w:lineRule="auto"/>
              <w:rPr>
                <w:sz w:val="20"/>
                <w:szCs w:val="20"/>
                <w:lang w:val="vi-VN"/>
              </w:rPr>
            </w:pPr>
            <w:r w:rsidRPr="00433C1B">
              <w:rPr>
                <w:sz w:val="20"/>
                <w:szCs w:val="20"/>
                <w:lang w:val="vi-VN"/>
              </w:rPr>
              <w:t xml:space="preserve">    &lt;script src="../js/main.js"&gt;&lt;/script&gt;</w:t>
            </w:r>
          </w:p>
          <w:p w14:paraId="1673FFCA" w14:textId="77777777" w:rsidR="00D229A6" w:rsidRPr="00433C1B" w:rsidRDefault="00D229A6" w:rsidP="00D229A6">
            <w:pPr>
              <w:spacing w:after="0" w:line="240" w:lineRule="auto"/>
              <w:rPr>
                <w:sz w:val="20"/>
                <w:szCs w:val="20"/>
                <w:lang w:val="vi-VN"/>
              </w:rPr>
            </w:pPr>
            <w:r w:rsidRPr="00433C1B">
              <w:rPr>
                <w:sz w:val="20"/>
                <w:szCs w:val="20"/>
                <w:lang w:val="vi-VN"/>
              </w:rPr>
              <w:t xml:space="preserve">    &lt;title&gt;service&lt;/title&gt;</w:t>
            </w:r>
          </w:p>
          <w:p w14:paraId="7B28B448" w14:textId="77777777" w:rsidR="00D229A6" w:rsidRPr="00433C1B" w:rsidRDefault="00D229A6" w:rsidP="00D229A6">
            <w:pPr>
              <w:spacing w:after="0" w:line="240" w:lineRule="auto"/>
              <w:rPr>
                <w:sz w:val="20"/>
                <w:szCs w:val="20"/>
                <w:lang w:val="vi-VN"/>
              </w:rPr>
            </w:pPr>
            <w:r w:rsidRPr="00433C1B">
              <w:rPr>
                <w:sz w:val="20"/>
                <w:szCs w:val="20"/>
                <w:lang w:val="vi-VN"/>
              </w:rPr>
              <w:t>&lt;/head&gt;</w:t>
            </w:r>
          </w:p>
          <w:p w14:paraId="63992E6E" w14:textId="77777777" w:rsidR="00D229A6" w:rsidRPr="00433C1B" w:rsidRDefault="00D229A6" w:rsidP="00D229A6">
            <w:pPr>
              <w:spacing w:after="0" w:line="240" w:lineRule="auto"/>
              <w:rPr>
                <w:sz w:val="20"/>
                <w:szCs w:val="20"/>
                <w:lang w:val="vi-VN"/>
              </w:rPr>
            </w:pPr>
          </w:p>
          <w:p w14:paraId="069730F8" w14:textId="77777777" w:rsidR="00D229A6" w:rsidRPr="00433C1B" w:rsidRDefault="00D229A6" w:rsidP="00D229A6">
            <w:pPr>
              <w:spacing w:after="0" w:line="240" w:lineRule="auto"/>
              <w:rPr>
                <w:sz w:val="20"/>
                <w:szCs w:val="20"/>
                <w:lang w:val="vi-VN"/>
              </w:rPr>
            </w:pPr>
            <w:r w:rsidRPr="00433C1B">
              <w:rPr>
                <w:sz w:val="20"/>
                <w:szCs w:val="20"/>
                <w:lang w:val="vi-VN"/>
              </w:rPr>
              <w:t>&lt;body&gt;</w:t>
            </w:r>
          </w:p>
          <w:p w14:paraId="713E48FF" w14:textId="77777777" w:rsidR="00D229A6" w:rsidRPr="00433C1B" w:rsidRDefault="00D229A6" w:rsidP="00D229A6">
            <w:pPr>
              <w:spacing w:after="0" w:line="240" w:lineRule="auto"/>
              <w:rPr>
                <w:sz w:val="20"/>
                <w:szCs w:val="20"/>
                <w:lang w:val="vi-VN"/>
              </w:rPr>
            </w:pPr>
            <w:r w:rsidRPr="00433C1B">
              <w:rPr>
                <w:sz w:val="20"/>
                <w:szCs w:val="20"/>
                <w:lang w:val="vi-VN"/>
              </w:rPr>
              <w:t xml:space="preserve">    &lt;!-- header ở đây é  --&gt;</w:t>
            </w:r>
          </w:p>
          <w:p w14:paraId="7D835399"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class="header-wrapped" style="background-color: #242526;"&gt;</w:t>
            </w:r>
          </w:p>
          <w:p w14:paraId="322B0341" w14:textId="77777777" w:rsidR="00D229A6" w:rsidRPr="00433C1B" w:rsidRDefault="00D229A6" w:rsidP="00D229A6">
            <w:pPr>
              <w:spacing w:after="0" w:line="240" w:lineRule="auto"/>
              <w:rPr>
                <w:sz w:val="20"/>
                <w:szCs w:val="20"/>
                <w:lang w:val="vi-VN"/>
              </w:rPr>
            </w:pPr>
          </w:p>
          <w:p w14:paraId="37289308"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&lt;/div&gt;</w:t>
            </w:r>
          </w:p>
          <w:p w14:paraId="2A9D5926"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class="content-wrapped container p-5  text-dark text-center fadeout" id="service"&gt;</w:t>
            </w:r>
          </w:p>
          <w:p w14:paraId="7171C5F7" w14:textId="77777777" w:rsidR="00D229A6" w:rsidRPr="00433C1B" w:rsidRDefault="00D229A6" w:rsidP="00D229A6">
            <w:pPr>
              <w:spacing w:after="0" w:line="240" w:lineRule="auto"/>
              <w:rPr>
                <w:sz w:val="20"/>
                <w:szCs w:val="20"/>
                <w:lang w:val="vi-VN"/>
              </w:rPr>
            </w:pPr>
            <w:r w:rsidRPr="00433C1B">
              <w:rPr>
                <w:sz w:val="20"/>
                <w:szCs w:val="20"/>
                <w:lang w:val="vi-VN"/>
              </w:rPr>
              <w:t xml:space="preserve">        &lt;h1 style="color: red"&gt;&lt;b&gt;Lý do lựa chọn AQS Event?&lt;/b&gt;&lt;/h1&gt;</w:t>
            </w:r>
          </w:p>
          <w:p w14:paraId="13B06CFA" w14:textId="5D387F9E" w:rsidR="00D229A6" w:rsidRPr="00433C1B" w:rsidRDefault="00D229A6" w:rsidP="00D229A6">
            <w:pPr>
              <w:spacing w:after="0" w:line="240" w:lineRule="auto"/>
              <w:rPr>
                <w:sz w:val="20"/>
                <w:szCs w:val="20"/>
                <w:lang w:val="vi-VN"/>
              </w:rPr>
            </w:pPr>
            <w:r w:rsidRPr="00433C1B">
              <w:rPr>
                <w:sz w:val="20"/>
                <w:szCs w:val="20"/>
                <w:lang w:val="vi-VN"/>
              </w:rPr>
              <w:t xml:space="preserve">        &lt;div&gt;Với nhiều năm kinh nghiệm trong lĩnh vực tổ chức sự kiện, &lt;b&gt;AQS Event&lt;/b&gt; đã trở thành một trong những công ty uy tín và chuyên nghiệp tại Tp.HCM. Với đội ngũ giàu kinh nghiệm và năng lực chuyên môn cao, &lt;b&gt;AQS Event&lt;/b&gt; cam kết mang đến cho khách hàng những sự kiện thành công và ấn tượng nhất. Dưới đây là những lý do nổi bật khiến bạn nên lựa chọn &lt;b&gt;AQS Event&lt;/b&gt; cho sự kiện của mình.&lt;/div&gt;</w:t>
            </w:r>
          </w:p>
          <w:p w14:paraId="392453E4" w14:textId="0D3810A0" w:rsidR="00D229A6" w:rsidRPr="00433C1B" w:rsidRDefault="00D229A6" w:rsidP="00D229A6">
            <w:pPr>
              <w:spacing w:after="0" w:line="240" w:lineRule="auto"/>
              <w:rPr>
                <w:sz w:val="20"/>
                <w:szCs w:val="20"/>
                <w:lang w:val="vi-VN"/>
              </w:rPr>
            </w:pPr>
            <w:r w:rsidRPr="00433C1B">
              <w:rPr>
                <w:sz w:val="20"/>
                <w:szCs w:val="20"/>
                <w:lang w:val="vi-VN"/>
              </w:rPr>
              <w:t xml:space="preserve">    &lt;/div&gt;</w:t>
            </w:r>
          </w:p>
          <w:p w14:paraId="41B3339C" w14:textId="77777777" w:rsidR="00D229A6" w:rsidRPr="00433C1B" w:rsidRDefault="00D229A6" w:rsidP="00D229A6">
            <w:pPr>
              <w:spacing w:after="0" w:line="240" w:lineRule="auto"/>
              <w:rPr>
                <w:sz w:val="20"/>
                <w:szCs w:val="20"/>
                <w:lang w:val="vi-VN"/>
              </w:rPr>
            </w:pPr>
          </w:p>
          <w:p w14:paraId="12CFC316"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class="container"&gt;</w:t>
            </w:r>
          </w:p>
          <w:p w14:paraId="477BED8C"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class="row "&gt;</w:t>
            </w:r>
          </w:p>
          <w:p w14:paraId="7854E36E"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class="col-sm-3"&gt;</w:t>
            </w:r>
          </w:p>
          <w:p w14:paraId="6BA5EF6A"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class="card align-items-center text-center testimonial-item"&gt;</w:t>
            </w:r>
          </w:p>
          <w:p w14:paraId="57DEAA78" w14:textId="77777777" w:rsidR="00D229A6" w:rsidRPr="00433C1B" w:rsidRDefault="00D229A6" w:rsidP="00D229A6">
            <w:pPr>
              <w:spacing w:after="0" w:line="240" w:lineRule="auto"/>
              <w:rPr>
                <w:sz w:val="20"/>
                <w:szCs w:val="20"/>
                <w:lang w:val="vi-VN"/>
              </w:rPr>
            </w:pPr>
            <w:r w:rsidRPr="00433C1B">
              <w:rPr>
                <w:sz w:val="20"/>
                <w:szCs w:val="20"/>
                <w:lang w:val="vi-VN"/>
              </w:rPr>
              <w:t xml:space="preserve">                    &lt;img src="../img/icon/circle-check-solid.svg" style="width: 30px; margin-top: 10px;" alt="..."&gt;</w:t>
            </w:r>
          </w:p>
          <w:p w14:paraId="143EAC44"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class="card-body"&gt;</w:t>
            </w:r>
          </w:p>
          <w:p w14:paraId="43636B0B" w14:textId="77777777" w:rsidR="00D229A6" w:rsidRPr="00433C1B" w:rsidRDefault="00D229A6" w:rsidP="00D229A6">
            <w:pPr>
              <w:spacing w:after="0" w:line="240" w:lineRule="auto"/>
              <w:rPr>
                <w:sz w:val="20"/>
                <w:szCs w:val="20"/>
                <w:lang w:val="vi-VN"/>
              </w:rPr>
            </w:pPr>
            <w:r w:rsidRPr="00433C1B">
              <w:rPr>
                <w:sz w:val="20"/>
                <w:szCs w:val="20"/>
                <w:lang w:val="vi-VN"/>
              </w:rPr>
              <w:t xml:space="preserve">                        &lt;h5 class="card-title"&gt;Đội ngũ CHUYÊN NGHIỆP&lt;/h5&gt;</w:t>
            </w:r>
          </w:p>
          <w:p w14:paraId="580E63A1" w14:textId="77777777" w:rsidR="00D229A6" w:rsidRPr="00433C1B" w:rsidRDefault="00D229A6" w:rsidP="00D229A6">
            <w:pPr>
              <w:spacing w:after="0" w:line="240" w:lineRule="auto"/>
              <w:rPr>
                <w:sz w:val="20"/>
                <w:szCs w:val="20"/>
                <w:lang w:val="vi-VN"/>
              </w:rPr>
            </w:pPr>
            <w:r w:rsidRPr="00433C1B">
              <w:rPr>
                <w:sz w:val="20"/>
                <w:szCs w:val="20"/>
                <w:lang w:val="vi-VN"/>
              </w:rPr>
              <w:t xml:space="preserve">                        &lt;p class="card-text"&gt;Đội ngũ chuyên gia 11 năm kinh nghiệm trực tiếp tư vấn, tổ chức, điều hành</w:t>
            </w:r>
          </w:p>
          <w:p w14:paraId="3B110123" w14:textId="77777777" w:rsidR="00D229A6" w:rsidRPr="00433C1B" w:rsidRDefault="00D229A6" w:rsidP="00D229A6">
            <w:pPr>
              <w:spacing w:after="0" w:line="240" w:lineRule="auto"/>
              <w:rPr>
                <w:sz w:val="20"/>
                <w:szCs w:val="20"/>
                <w:lang w:val="vi-VN"/>
              </w:rPr>
            </w:pPr>
            <w:r w:rsidRPr="00433C1B">
              <w:rPr>
                <w:sz w:val="20"/>
                <w:szCs w:val="20"/>
                <w:lang w:val="vi-VN"/>
              </w:rPr>
              <w:t xml:space="preserve">                            và giám sát sự kiện, đảm bảo chuyên nghiệp, nhanh chóng, chính xác.&lt;/p&gt;</w:t>
            </w:r>
          </w:p>
          <w:p w14:paraId="166579E7"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&lt;/div&gt;</w:t>
            </w:r>
          </w:p>
          <w:p w14:paraId="4E0252C2"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&lt;/div&gt;</w:t>
            </w:r>
          </w:p>
          <w:p w14:paraId="4A2DAD06"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&lt;/div&gt;</w:t>
            </w:r>
          </w:p>
          <w:p w14:paraId="5553A322"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class="col-sm-3"&gt;</w:t>
            </w:r>
          </w:p>
          <w:p w14:paraId="04A63508"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class="card align-items-center text-center testimonial-item"&gt;</w:t>
            </w:r>
          </w:p>
          <w:p w14:paraId="774D3A09" w14:textId="77777777" w:rsidR="00D229A6" w:rsidRPr="00433C1B" w:rsidRDefault="00D229A6" w:rsidP="00D229A6">
            <w:pPr>
              <w:spacing w:after="0" w:line="240" w:lineRule="auto"/>
              <w:rPr>
                <w:sz w:val="20"/>
                <w:szCs w:val="20"/>
                <w:lang w:val="vi-VN"/>
              </w:rPr>
            </w:pPr>
            <w:r w:rsidRPr="00433C1B">
              <w:rPr>
                <w:sz w:val="20"/>
                <w:szCs w:val="20"/>
                <w:lang w:val="vi-VN"/>
              </w:rPr>
              <w:t xml:space="preserve">                    &lt;img src="../img/icon/circle-check-solid.svg" style="width: 30px; margin-top: 10px;"</w:t>
            </w:r>
          </w:p>
          <w:p w14:paraId="68B86C12" w14:textId="77777777" w:rsidR="00D229A6" w:rsidRPr="00433C1B" w:rsidRDefault="00D229A6" w:rsidP="00D229A6">
            <w:pPr>
              <w:spacing w:after="0" w:line="240" w:lineRule="auto"/>
              <w:rPr>
                <w:sz w:val="20"/>
                <w:szCs w:val="20"/>
                <w:lang w:val="vi-VN"/>
              </w:rPr>
            </w:pPr>
            <w:r w:rsidRPr="00433C1B">
              <w:rPr>
                <w:sz w:val="20"/>
                <w:szCs w:val="20"/>
                <w:lang w:val="vi-VN"/>
              </w:rPr>
              <w:t xml:space="preserve">                        class="card-img" alt="..."&gt;</w:t>
            </w:r>
          </w:p>
          <w:p w14:paraId="0616D1AC" w14:textId="77777777" w:rsidR="00D229A6" w:rsidRPr="00433C1B" w:rsidRDefault="00D229A6" w:rsidP="00D229A6">
            <w:pPr>
              <w:spacing w:after="0" w:line="240" w:lineRule="auto"/>
              <w:rPr>
                <w:sz w:val="20"/>
                <w:szCs w:val="20"/>
                <w:lang w:val="vi-VN"/>
              </w:rPr>
            </w:pPr>
            <w:r w:rsidRPr="00433C1B">
              <w:rPr>
                <w:sz w:val="20"/>
                <w:szCs w:val="20"/>
                <w:lang w:val="vi-VN"/>
              </w:rPr>
              <w:t xml:space="preserve">                    &lt;div class="card-body"&gt;</w:t>
            </w:r>
          </w:p>
          <w:p w14:paraId="347672E0" w14:textId="77777777" w:rsidR="00D229A6" w:rsidRPr="00433C1B" w:rsidRDefault="00D229A6" w:rsidP="00D229A6">
            <w:pPr>
              <w:spacing w:after="0" w:line="240" w:lineRule="auto"/>
              <w:rPr>
                <w:sz w:val="20"/>
                <w:szCs w:val="20"/>
                <w:lang w:val="vi-VN"/>
              </w:rPr>
            </w:pPr>
            <w:r w:rsidRPr="00433C1B">
              <w:rPr>
                <w:sz w:val="20"/>
                <w:szCs w:val="20"/>
                <w:lang w:val="vi-VN"/>
              </w:rPr>
              <w:t xml:space="preserve">                        &lt;h5 class="card-title"&gt;Ý tưởng SÁNG TẠO &lt;/h5&gt;</w:t>
            </w:r>
          </w:p>
          <w:p w14:paraId="4E153EA5" w14:textId="385B47BC" w:rsidR="00D229A6" w:rsidRPr="00433C1B" w:rsidRDefault="00D229A6" w:rsidP="00D229A6">
            <w:pPr>
              <w:spacing w:after="0" w:line="240" w:lineRule="auto"/>
              <w:rPr>
                <w:sz w:val="20"/>
                <w:szCs w:val="20"/>
                <w:lang w:val="vi-VN"/>
              </w:rPr>
            </w:pPr>
            <w:r w:rsidRPr="00433C1B">
              <w:rPr>
                <w:sz w:val="20"/>
                <w:szCs w:val="20"/>
                <w:lang w:val="vi-VN"/>
              </w:rPr>
              <w:t xml:space="preserve">                        &lt;p class="card-text"&gt;Với mỗi sự kiện khác nhau, AQS Event luôn tạo ra cho quý khách từng kịch bản ấn tượng, mới lạ, giúp truyền tải thông điệp của bạn đến khách hàng trong quá trình tổ chức sự kiện.&lt;/p&gt;</w:t>
            </w:r>
          </w:p>
          <w:p w14:paraId="400ACC08" w14:textId="77777777" w:rsidR="009D5D2E" w:rsidRPr="00433C1B" w:rsidRDefault="00D229A6" w:rsidP="00D229A6">
            <w:pPr>
              <w:rPr>
                <w:sz w:val="20"/>
                <w:szCs w:val="20"/>
                <w:lang w:val="vi-VN"/>
              </w:rPr>
            </w:pPr>
            <w:r w:rsidRPr="00433C1B">
              <w:rPr>
                <w:sz w:val="20"/>
                <w:szCs w:val="20"/>
                <w:lang w:val="vi-VN"/>
              </w:rPr>
              <w:t xml:space="preserve">                    &lt;/div&gt;</w:t>
            </w:r>
          </w:p>
          <w:p w14:paraId="0031E4D6" w14:textId="77777777" w:rsidR="00554687" w:rsidRPr="00433C1B" w:rsidRDefault="00554687" w:rsidP="00554687">
            <w:pPr>
              <w:spacing w:after="0" w:line="240" w:lineRule="auto"/>
              <w:rPr>
                <w:sz w:val="20"/>
                <w:szCs w:val="20"/>
                <w:lang w:val="vi-VN"/>
              </w:rPr>
            </w:pPr>
            <w:r w:rsidRPr="00433C1B">
              <w:rPr>
                <w:sz w:val="20"/>
                <w:szCs w:val="20"/>
                <w:lang w:val="vi-VN"/>
              </w:rPr>
              <w:t>&lt;/div&gt;</w:t>
            </w:r>
          </w:p>
          <w:p w14:paraId="1524955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378151BE"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class="col-sm-3"&gt;</w:t>
            </w:r>
          </w:p>
          <w:p w14:paraId="7729BDE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class="card align-items-center text-center testimonial-item"&gt;</w:t>
            </w:r>
          </w:p>
          <w:p w14:paraId="1766DE60" w14:textId="77777777" w:rsidR="00554687" w:rsidRPr="00433C1B" w:rsidRDefault="00554687" w:rsidP="00554687">
            <w:pPr>
              <w:spacing w:after="0" w:line="240" w:lineRule="auto"/>
              <w:rPr>
                <w:sz w:val="20"/>
                <w:szCs w:val="20"/>
                <w:lang w:val="vi-VN"/>
              </w:rPr>
            </w:pPr>
            <w:r w:rsidRPr="00433C1B">
              <w:rPr>
                <w:sz w:val="20"/>
                <w:szCs w:val="20"/>
                <w:lang w:val="vi-VN"/>
              </w:rPr>
              <w:t xml:space="preserve">                    &lt;img src="../img/icon/circle-check-solid.svg" style="width: 30px; margin-top: 10px;"</w:t>
            </w:r>
          </w:p>
          <w:p w14:paraId="606DB6CE" w14:textId="77777777" w:rsidR="00554687" w:rsidRPr="00433C1B" w:rsidRDefault="00554687" w:rsidP="00554687">
            <w:pPr>
              <w:spacing w:after="0" w:line="240" w:lineRule="auto"/>
              <w:rPr>
                <w:sz w:val="20"/>
                <w:szCs w:val="20"/>
                <w:lang w:val="vi-VN"/>
              </w:rPr>
            </w:pPr>
            <w:r w:rsidRPr="00433C1B">
              <w:rPr>
                <w:sz w:val="20"/>
                <w:szCs w:val="20"/>
                <w:lang w:val="vi-VN"/>
              </w:rPr>
              <w:t xml:space="preserve">                        class="card-img" alt="..."&gt;</w:t>
            </w:r>
          </w:p>
          <w:p w14:paraId="6C0AE3EF"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class="card-body"&gt;</w:t>
            </w:r>
          </w:p>
          <w:p w14:paraId="78D745A0" w14:textId="77777777" w:rsidR="00554687" w:rsidRPr="00433C1B" w:rsidRDefault="00554687" w:rsidP="00554687">
            <w:pPr>
              <w:spacing w:after="0" w:line="240" w:lineRule="auto"/>
              <w:rPr>
                <w:sz w:val="20"/>
                <w:szCs w:val="20"/>
                <w:lang w:val="vi-VN"/>
              </w:rPr>
            </w:pPr>
            <w:r w:rsidRPr="00433C1B">
              <w:rPr>
                <w:sz w:val="20"/>
                <w:szCs w:val="20"/>
                <w:lang w:val="vi-VN"/>
              </w:rPr>
              <w:t xml:space="preserve">                        &lt;h5 class="card-title"&gt;Chi phí HỢP LÝ&lt;/h5&gt;</w:t>
            </w:r>
          </w:p>
          <w:p w14:paraId="3E77E8D1" w14:textId="4C3E1AAF" w:rsidR="00554687" w:rsidRPr="00433C1B" w:rsidRDefault="00554687" w:rsidP="00554687">
            <w:pPr>
              <w:spacing w:after="0" w:line="240" w:lineRule="auto"/>
              <w:rPr>
                <w:sz w:val="20"/>
                <w:szCs w:val="20"/>
                <w:lang w:val="vi-VN"/>
              </w:rPr>
            </w:pPr>
            <w:r w:rsidRPr="00433C1B">
              <w:rPr>
                <w:sz w:val="20"/>
                <w:szCs w:val="20"/>
                <w:lang w:val="vi-VN"/>
              </w:rPr>
              <w:lastRenderedPageBreak/>
              <w:t xml:space="preserve">                        &lt;p class="card-text"&gt;Chúng tôi mong muốn mang lại cho quý khách hàng sự kiện với chi phí được tối ưu, đồng thời đảm bảo công tác tổ chức diễn ra nhanh chóng, tiết kiệm nhất.&lt;/p&gt;</w:t>
            </w:r>
          </w:p>
          <w:p w14:paraId="192B5F16"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FEB9B9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7CBBFBF0"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52BD267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class="col-sm-3"&gt;</w:t>
            </w:r>
          </w:p>
          <w:p w14:paraId="3D797BDF"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class="card align-items-center text-center testimonial-item"&gt;</w:t>
            </w:r>
          </w:p>
          <w:p w14:paraId="7891EF47" w14:textId="77777777" w:rsidR="00554687" w:rsidRPr="00433C1B" w:rsidRDefault="00554687" w:rsidP="00554687">
            <w:pPr>
              <w:spacing w:after="0" w:line="240" w:lineRule="auto"/>
              <w:rPr>
                <w:sz w:val="20"/>
                <w:szCs w:val="20"/>
                <w:lang w:val="vi-VN"/>
              </w:rPr>
            </w:pPr>
            <w:r w:rsidRPr="00433C1B">
              <w:rPr>
                <w:sz w:val="20"/>
                <w:szCs w:val="20"/>
                <w:lang w:val="vi-VN"/>
              </w:rPr>
              <w:t xml:space="preserve">                    &lt;img src="../img/icon/circle-check-solid.svg" style="width: 30px; margin-top: 10px;"</w:t>
            </w:r>
          </w:p>
          <w:p w14:paraId="11956BC2" w14:textId="77777777" w:rsidR="00554687" w:rsidRPr="00433C1B" w:rsidRDefault="00554687" w:rsidP="00554687">
            <w:pPr>
              <w:spacing w:after="0" w:line="240" w:lineRule="auto"/>
              <w:rPr>
                <w:sz w:val="20"/>
                <w:szCs w:val="20"/>
                <w:lang w:val="vi-VN"/>
              </w:rPr>
            </w:pPr>
            <w:r w:rsidRPr="00433C1B">
              <w:rPr>
                <w:sz w:val="20"/>
                <w:szCs w:val="20"/>
                <w:lang w:val="vi-VN"/>
              </w:rPr>
              <w:t xml:space="preserve">                        class="card-img" alt="..."&gt;</w:t>
            </w:r>
          </w:p>
          <w:p w14:paraId="2C53B9C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class="card-body"&gt;</w:t>
            </w:r>
          </w:p>
          <w:p w14:paraId="230B125D" w14:textId="77777777" w:rsidR="00554687" w:rsidRPr="00433C1B" w:rsidRDefault="00554687" w:rsidP="00554687">
            <w:pPr>
              <w:spacing w:after="0" w:line="240" w:lineRule="auto"/>
              <w:rPr>
                <w:sz w:val="20"/>
                <w:szCs w:val="20"/>
                <w:lang w:val="vi-VN"/>
              </w:rPr>
            </w:pPr>
            <w:r w:rsidRPr="00433C1B">
              <w:rPr>
                <w:sz w:val="20"/>
                <w:szCs w:val="20"/>
                <w:lang w:val="vi-VN"/>
              </w:rPr>
              <w:t xml:space="preserve">                        &lt;h5 class="card-title"&gt;Dịch vụ UY TÍN &lt;/h5&gt;</w:t>
            </w:r>
          </w:p>
          <w:p w14:paraId="06A92CBD" w14:textId="71997FD0" w:rsidR="00554687" w:rsidRPr="00433C1B" w:rsidRDefault="00554687" w:rsidP="00554687">
            <w:pPr>
              <w:spacing w:after="0" w:line="240" w:lineRule="auto"/>
              <w:rPr>
                <w:sz w:val="20"/>
                <w:szCs w:val="20"/>
                <w:lang w:val="vi-VN"/>
              </w:rPr>
            </w:pPr>
            <w:r w:rsidRPr="00433C1B">
              <w:rPr>
                <w:sz w:val="20"/>
                <w:szCs w:val="20"/>
                <w:lang w:val="vi-VN"/>
              </w:rPr>
              <w:t xml:space="preserve">                        &lt;p class="card-text"&gt;Chúng tôi có khả năng “chinh phục” mọi yêu cầu về ý tưởng, quy mô, địa hình, khí hậu, v.v. Chúng tôi biết lường trước và ứng phó tốt mọi tình huống xảy ra.&lt;/p&gt;</w:t>
            </w:r>
          </w:p>
          <w:p w14:paraId="232606A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04D942A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1DDDE2C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64526A7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48CA9C6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1FDF51CC" w14:textId="77777777" w:rsidR="00554687" w:rsidRPr="00433C1B" w:rsidRDefault="00554687" w:rsidP="00554687">
            <w:pPr>
              <w:spacing w:after="0" w:line="240" w:lineRule="auto"/>
              <w:rPr>
                <w:sz w:val="20"/>
                <w:szCs w:val="20"/>
                <w:lang w:val="vi-VN"/>
              </w:rPr>
            </w:pPr>
          </w:p>
          <w:p w14:paraId="5551B6EE" w14:textId="77777777" w:rsidR="00554687" w:rsidRPr="00433C1B" w:rsidRDefault="00554687" w:rsidP="00554687">
            <w:pPr>
              <w:spacing w:after="0" w:line="240" w:lineRule="auto"/>
              <w:rPr>
                <w:sz w:val="20"/>
                <w:szCs w:val="20"/>
                <w:lang w:val="vi-VN"/>
              </w:rPr>
            </w:pPr>
            <w:r w:rsidRPr="00433C1B">
              <w:rPr>
                <w:sz w:val="20"/>
                <w:szCs w:val="20"/>
                <w:lang w:val="vi-VN"/>
              </w:rPr>
              <w:t xml:space="preserve">    &lt;!-- cái card lật lật --&gt;</w:t>
            </w:r>
          </w:p>
          <w:p w14:paraId="3AE3AEAA"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class="container" style="text-align: center"&gt;</w:t>
            </w:r>
          </w:p>
          <w:p w14:paraId="4BB0804E"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style="color: red; margin-top: 40px;"&gt;&lt;b&gt;...KHÁM PHÁ CÁC DỊCH VỤ TỔ CHỨC SỰ KIỆN CHUYÊN NGHIỆP CỦA CHÚNG</w:t>
            </w:r>
          </w:p>
          <w:p w14:paraId="4D37144A" w14:textId="77777777" w:rsidR="00554687" w:rsidRPr="00433C1B" w:rsidRDefault="00554687" w:rsidP="00554687">
            <w:pPr>
              <w:spacing w:after="0" w:line="240" w:lineRule="auto"/>
              <w:rPr>
                <w:sz w:val="20"/>
                <w:szCs w:val="20"/>
                <w:lang w:val="vi-VN"/>
              </w:rPr>
            </w:pPr>
            <w:r w:rsidRPr="00433C1B">
              <w:rPr>
                <w:sz w:val="20"/>
                <w:szCs w:val="20"/>
                <w:lang w:val="vi-VN"/>
              </w:rPr>
              <w:t xml:space="preserve">                TÔI&lt;/b&gt;&lt;/h2&gt;</w:t>
            </w:r>
          </w:p>
          <w:p w14:paraId="624D4B40" w14:textId="7A677E33" w:rsidR="00554687" w:rsidRPr="00433C1B" w:rsidRDefault="00554687" w:rsidP="00554687">
            <w:pPr>
              <w:spacing w:after="0" w:line="240" w:lineRule="auto"/>
              <w:rPr>
                <w:sz w:val="20"/>
                <w:szCs w:val="20"/>
                <w:lang w:val="vi-VN"/>
              </w:rPr>
            </w:pPr>
            <w:r w:rsidRPr="00433C1B">
              <w:rPr>
                <w:sz w:val="20"/>
                <w:szCs w:val="20"/>
                <w:lang w:val="vi-VN"/>
              </w:rPr>
              <w:t xml:space="preserve">        &lt;p&gt;&lt;b&gt;AQS Event cung cấp đa dạng các dịch vụ tổ chức sự kiện trọn gói: hội nghị, hội thảo, khai trương, khánh thành, động thổ, họp báo, tổ chức lễ kí kết, ra mắt sản phẩm, kỉ niệm công ty, tiệc tri ân, tiệc cuối năm, kỷ niệm thành lập, … Tư vấn phương án, concept chương trình, lên kế hoạch, Timeline, kịch bản chi tiết, làm hồ sơ, thiết kế các hạng mục trong chương trình.&lt;/b&gt;&lt;/p&gt;</w:t>
            </w:r>
          </w:p>
          <w:p w14:paraId="4A4CB50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7BC9EB7D"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 url(../img/khaitruong.jpg)"&gt;</w:t>
            </w:r>
          </w:p>
          <w:p w14:paraId="0C5C16B8"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43E05182"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class="text-shadow"&gt;LỄ KHAI TRƯƠNG&lt;/h2&gt;</w:t>
            </w:r>
          </w:p>
          <w:p w14:paraId="0FA3B8B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16F1880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4AFBC4E3"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LỄ KHAI TRƯƠNG&lt;/h3&gt;</w:t>
            </w:r>
          </w:p>
          <w:p w14:paraId="5E8EA968" w14:textId="43B185BA" w:rsidR="00554687" w:rsidRPr="00433C1B" w:rsidRDefault="00554687" w:rsidP="00554687">
            <w:pPr>
              <w:spacing w:after="0" w:line="240" w:lineRule="auto"/>
              <w:rPr>
                <w:sz w:val="20"/>
                <w:szCs w:val="20"/>
                <w:lang w:val="vi-VN"/>
              </w:rPr>
            </w:pPr>
            <w:r w:rsidRPr="00433C1B">
              <w:rPr>
                <w:sz w:val="20"/>
                <w:szCs w:val="20"/>
                <w:lang w:val="vi-VN"/>
              </w:rPr>
              <w:t xml:space="preserve">                &lt;p&gt;&lt;a class="service-item" href="../html/le-khai-truong.html"&gt;Lễ khai trương&lt;/a&gt;, khánh thành là một sự kiện trọng đại, bởi vì đây là dịp để doanh nghiệp giới thiệu cửa hàng, địa điểm kinh</w:t>
            </w:r>
            <w:r w:rsidRPr="00433C1B">
              <w:rPr>
                <w:sz w:val="20"/>
                <w:szCs w:val="20"/>
              </w:rPr>
              <w:t xml:space="preserve"> </w:t>
            </w:r>
            <w:r w:rsidRPr="00433C1B">
              <w:rPr>
                <w:sz w:val="20"/>
                <w:szCs w:val="20"/>
                <w:lang w:val="vi-VN"/>
              </w:rPr>
              <w:t>doanh, sản phẩm và dịch vụ tới mọi người.&lt;/p&gt;</w:t>
            </w:r>
          </w:p>
          <w:p w14:paraId="2205F03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58DC79D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1D3B187B"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7F26E55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 url(../img/thanh-lap.jpg)"&gt;</w:t>
            </w:r>
          </w:p>
          <w:p w14:paraId="1238754D"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1AF8BDDA"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class="text-shadow"&gt;KỶ NIỆM THÀNH LẬP&lt;/h2&gt;</w:t>
            </w:r>
          </w:p>
          <w:p w14:paraId="5398147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0C56AD0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74394A39"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&lt;h3&gt;LỄ KỶ NIỆM THÀNH LẬP&lt;/h3&gt;</w:t>
            </w:r>
          </w:p>
          <w:p w14:paraId="25F6F01D" w14:textId="1F942994" w:rsidR="00554687" w:rsidRPr="00433C1B" w:rsidRDefault="00554687" w:rsidP="00554687">
            <w:pPr>
              <w:spacing w:after="0" w:line="240" w:lineRule="auto"/>
              <w:rPr>
                <w:sz w:val="20"/>
                <w:szCs w:val="20"/>
                <w:lang w:val="vi-VN"/>
              </w:rPr>
            </w:pPr>
            <w:r w:rsidRPr="00433C1B">
              <w:rPr>
                <w:sz w:val="20"/>
                <w:szCs w:val="20"/>
                <w:lang w:val="vi-VN"/>
              </w:rPr>
              <w:t xml:space="preserve">                &lt;p&gt;&lt;a class="service-item" href="../html/ky-niem-thanh-lap.html"&gt;Kỷ niệm thành lập&lt;/a&gt; là dấu mốc quan trọng để doanh nghiệp của bạn nhìn lại chặng đường phát triển, đánh giá những thành tích đã đạt được sau một quá trình nỗ lực.&lt;/p&gt;</w:t>
            </w:r>
          </w:p>
          <w:p w14:paraId="0D664C5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88BB49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129B0E66"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61840BD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 url(../img/hoinghi.jpg)"&gt;</w:t>
            </w:r>
          </w:p>
          <w:p w14:paraId="21C7E89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0D32B164"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class="text-shadow"&gt;HỘI THẢO, HỘI NGHỊ&lt;/h2&gt;</w:t>
            </w:r>
          </w:p>
          <w:p w14:paraId="6CCBF635"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67B147E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171FBA64"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HỘI THẢO, HỘI NGHỊ&lt;/h3&gt;</w:t>
            </w:r>
          </w:p>
          <w:p w14:paraId="2951E85B" w14:textId="58FCD55A" w:rsidR="00554687" w:rsidRPr="00433C1B" w:rsidRDefault="00554687" w:rsidP="00554687">
            <w:pPr>
              <w:spacing w:after="0" w:line="240" w:lineRule="auto"/>
              <w:rPr>
                <w:sz w:val="20"/>
                <w:szCs w:val="20"/>
                <w:lang w:val="vi-VN"/>
              </w:rPr>
            </w:pPr>
            <w:r w:rsidRPr="00433C1B">
              <w:rPr>
                <w:sz w:val="20"/>
                <w:szCs w:val="20"/>
                <w:lang w:val="vi-VN"/>
              </w:rPr>
              <w:t xml:space="preserve">                &lt;p&gt;&lt;a class="service-item" href="../html/hoi-thao.html"&gt;Hội thảo, hội nghị&lt;/a&gt; là dịp quan trọng để doanh nghiệp kết nối tới truyền thông. Sự kiên này luôn đặt ra những yêu cầu khắt khe ngay từ khâu chọn địa điểm, cách bày trí không gian đến việc chọn lựa</w:t>
            </w:r>
            <w:r w:rsidR="00850EC5" w:rsidRPr="00433C1B">
              <w:rPr>
                <w:sz w:val="20"/>
                <w:szCs w:val="20"/>
                <w:lang w:val="vi-VN"/>
              </w:rPr>
              <w:t xml:space="preserve"> </w:t>
            </w:r>
            <w:r w:rsidRPr="00433C1B">
              <w:rPr>
                <w:sz w:val="20"/>
                <w:szCs w:val="20"/>
                <w:lang w:val="vi-VN"/>
              </w:rPr>
              <w:t>người dẫn chương trình, lễ tân.&lt;/p&gt;</w:t>
            </w:r>
          </w:p>
          <w:p w14:paraId="464BB982" w14:textId="77777777" w:rsidR="00554687" w:rsidRPr="00433C1B" w:rsidRDefault="00554687" w:rsidP="00554687">
            <w:pPr>
              <w:spacing w:after="0" w:line="240" w:lineRule="auto"/>
              <w:rPr>
                <w:sz w:val="20"/>
                <w:szCs w:val="20"/>
                <w:lang w:val="vi-VN"/>
              </w:rPr>
            </w:pPr>
            <w:r w:rsidRPr="00433C1B">
              <w:rPr>
                <w:sz w:val="20"/>
                <w:szCs w:val="20"/>
                <w:lang w:val="vi-VN"/>
              </w:rPr>
              <w:lastRenderedPageBreak/>
              <w:t xml:space="preserve">            &lt;/div&gt;</w:t>
            </w:r>
          </w:p>
          <w:p w14:paraId="621890E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637B141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03BE254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style="background-image:url(../img/trian.jpg)"&gt;</w:t>
            </w:r>
          </w:p>
          <w:p w14:paraId="30A8B86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53B66C28"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class="text-shadow"&gt;HỘI NGHỊ TRI ÂN&lt;/h2&gt;</w:t>
            </w:r>
          </w:p>
          <w:p w14:paraId="18600B3B"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379BA1F6"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68A137CD"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HỘI NGHỊ TRI ÂN KHÁCH HÀNG&lt;/h3&gt;</w:t>
            </w:r>
          </w:p>
          <w:p w14:paraId="29B0863E" w14:textId="3D41DC27" w:rsidR="00554687" w:rsidRPr="00433C1B" w:rsidRDefault="00554687" w:rsidP="00554687">
            <w:pPr>
              <w:spacing w:after="0" w:line="240" w:lineRule="auto"/>
              <w:rPr>
                <w:sz w:val="20"/>
                <w:szCs w:val="20"/>
                <w:lang w:val="vi-VN"/>
              </w:rPr>
            </w:pPr>
            <w:r w:rsidRPr="00433C1B">
              <w:rPr>
                <w:sz w:val="20"/>
                <w:szCs w:val="20"/>
                <w:lang w:val="vi-VN"/>
              </w:rPr>
              <w:t xml:space="preserve">                &lt;p&gt;Tổ chức sự kiện hội nghị tri ân khách hàng là dịp để mỗi doanh nghiệp nắm bắt nhu cầu của khách hàng,</w:t>
            </w:r>
            <w:r w:rsidR="00850EC5" w:rsidRPr="00433C1B">
              <w:rPr>
                <w:sz w:val="20"/>
                <w:szCs w:val="20"/>
                <w:lang w:val="vi-VN"/>
              </w:rPr>
              <w:t xml:space="preserve"> </w:t>
            </w:r>
            <w:r w:rsidRPr="00433C1B">
              <w:rPr>
                <w:sz w:val="20"/>
                <w:szCs w:val="20"/>
                <w:lang w:val="vi-VN"/>
              </w:rPr>
              <w:t>tiếp tục xây dựng và gắn kết các mối quan hệ bền vững với</w:t>
            </w:r>
            <w:r w:rsidR="00850EC5" w:rsidRPr="00433C1B">
              <w:rPr>
                <w:sz w:val="20"/>
                <w:szCs w:val="20"/>
                <w:lang w:val="vi-VN"/>
              </w:rPr>
              <w:t xml:space="preserve"> </w:t>
            </w:r>
            <w:r w:rsidRPr="00433C1B">
              <w:rPr>
                <w:sz w:val="20"/>
                <w:szCs w:val="20"/>
                <w:lang w:val="vi-VN"/>
              </w:rPr>
              <w:t>nhà phân phối, đối tác.&lt;/p&gt;</w:t>
            </w:r>
          </w:p>
          <w:p w14:paraId="741AB25D"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3F39A2AE"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122C1A8"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4D6C18B5"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style="background-image:url(../img/khoicong.jpg)"&gt;</w:t>
            </w:r>
          </w:p>
          <w:p w14:paraId="46FCA6F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659DB841"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class="text-shadow"&gt;LỄ KHỞI CÔNG&lt;/h2&gt;</w:t>
            </w:r>
          </w:p>
          <w:p w14:paraId="6EB278BE"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4FCEF6C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51DDFD8B"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LỄ KHỞI CÔNG&lt;/h3&gt;</w:t>
            </w:r>
          </w:p>
          <w:p w14:paraId="65CE1DF0" w14:textId="7791CE77" w:rsidR="00554687" w:rsidRPr="00433C1B" w:rsidRDefault="00554687" w:rsidP="00554687">
            <w:pPr>
              <w:spacing w:after="0" w:line="240" w:lineRule="auto"/>
              <w:rPr>
                <w:sz w:val="20"/>
                <w:szCs w:val="20"/>
                <w:lang w:val="vi-VN"/>
              </w:rPr>
            </w:pPr>
            <w:r w:rsidRPr="00433C1B">
              <w:rPr>
                <w:sz w:val="20"/>
                <w:szCs w:val="20"/>
                <w:lang w:val="vi-VN"/>
              </w:rPr>
              <w:t xml:space="preserve">                &lt;p&gt;Việt Nam là một đất nước truyền thống, rất coi trọng những tín ngưỡng từ xưa đến nay. Cho nên trước mỗi công trình được xây dựng đều được tổ chức lễ khởi công động thổ&lt;/p&gt;</w:t>
            </w:r>
          </w:p>
          <w:p w14:paraId="2F5F5C3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7860EC76"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395C6633"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6E5ABAA5" w14:textId="77777777" w:rsidR="00554687" w:rsidRPr="00433C1B" w:rsidRDefault="00554687" w:rsidP="00554687">
            <w:pPr>
              <w:rPr>
                <w:sz w:val="20"/>
                <w:szCs w:val="20"/>
                <w:lang w:val="vi-VN"/>
              </w:rPr>
            </w:pPr>
            <w:r w:rsidRPr="00433C1B">
              <w:rPr>
                <w:sz w:val="20"/>
                <w:szCs w:val="20"/>
                <w:lang w:val="vi-VN"/>
              </w:rPr>
              <w:t xml:space="preserve">            &lt;div class="front" style="background-image:url(../img/ramat.jpg)"&gt;</w:t>
            </w:r>
          </w:p>
          <w:p w14:paraId="0E0B4B88" w14:textId="77777777" w:rsidR="00554687" w:rsidRPr="00433C1B" w:rsidRDefault="00554687" w:rsidP="00554687">
            <w:pPr>
              <w:spacing w:after="0" w:line="240" w:lineRule="auto"/>
              <w:rPr>
                <w:sz w:val="20"/>
                <w:szCs w:val="20"/>
                <w:lang w:val="vi-VN"/>
              </w:rPr>
            </w:pPr>
            <w:r w:rsidRPr="00433C1B">
              <w:rPr>
                <w:sz w:val="20"/>
                <w:szCs w:val="20"/>
                <w:lang w:val="vi-VN"/>
              </w:rPr>
              <w:t>&lt;div class="overlay"&gt;&lt;/div&gt;</w:t>
            </w:r>
          </w:p>
          <w:p w14:paraId="625D66E9"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class="text-shadow"&gt;RA MẮT SẢN PHẨM&lt;/h2&gt;</w:t>
            </w:r>
          </w:p>
          <w:p w14:paraId="3441F5ED"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6184538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2C860285"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LỄ RA MẮT SẢN PHẨM&lt;/h3&gt;</w:t>
            </w:r>
          </w:p>
          <w:p w14:paraId="326EF778" w14:textId="22866BDA" w:rsidR="00554687" w:rsidRPr="00433C1B" w:rsidRDefault="00554687" w:rsidP="00554687">
            <w:pPr>
              <w:spacing w:after="0" w:line="240" w:lineRule="auto"/>
              <w:rPr>
                <w:sz w:val="20"/>
                <w:szCs w:val="20"/>
                <w:lang w:val="vi-VN"/>
              </w:rPr>
            </w:pPr>
            <w:r w:rsidRPr="00433C1B">
              <w:rPr>
                <w:sz w:val="20"/>
                <w:szCs w:val="20"/>
                <w:lang w:val="vi-VN"/>
              </w:rPr>
              <w:t xml:space="preserve">                &lt;p&gt;Lễ ra mắt sản phẩm là một trong những sự kiện quan trọng nhất của mỗi doanh nghiệp, đặc biệt là đối với các doanh nghiệp mới ra đời hoặc muốn mở rộng thị trường.&lt;/p&gt;</w:t>
            </w:r>
          </w:p>
          <w:p w14:paraId="6618808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55085F6A"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3D413635"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09C95AC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style="background-image:url(../img/tatnien.jpg)"&gt;</w:t>
            </w:r>
          </w:p>
          <w:p w14:paraId="0CAC8818"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51EDC79A"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class="text-shadow"&gt;TIỆC TẤT NIÊN&lt;/h2&gt;</w:t>
            </w:r>
          </w:p>
          <w:p w14:paraId="2A0F3258"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40B13D1"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5803F518"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&lt;h3&gt;TỔ CHỨC TIỆC TẤT NIÊN&lt;/h3&gt;</w:t>
            </w:r>
          </w:p>
          <w:p w14:paraId="32323010" w14:textId="506BBBBD" w:rsidR="00554687" w:rsidRPr="00433C1B" w:rsidRDefault="00554687" w:rsidP="00554687">
            <w:pPr>
              <w:spacing w:after="0" w:line="240" w:lineRule="auto"/>
              <w:rPr>
                <w:sz w:val="20"/>
                <w:szCs w:val="20"/>
                <w:lang w:val="vi-VN"/>
              </w:rPr>
            </w:pPr>
            <w:r w:rsidRPr="00433C1B">
              <w:rPr>
                <w:sz w:val="20"/>
                <w:szCs w:val="20"/>
                <w:lang w:val="vi-VN"/>
              </w:rPr>
              <w:t xml:space="preserve">                &lt;p&gt;Tiệc tất niên, tiệc cuối năm Gala Dinner là sự kiện quan trọng để các thành viên trong công ty tổng kết hoạt động trong một năm và cũng là cơ hội để nhân viên gặp gỡ giao lưu tăng sự đoàn kết.&lt;/p&gt;</w:t>
            </w:r>
          </w:p>
          <w:p w14:paraId="4A6AA92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78E7569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5DF1C581"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1F32E060"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style="background-image:url(../img/thietke.jpg)"&gt;</w:t>
            </w:r>
          </w:p>
          <w:p w14:paraId="7DD675A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276D4D88"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class="text-shadow"&gt;THIẾT KẾ SÂN KHẤU&lt;/h2&gt;</w:t>
            </w:r>
          </w:p>
          <w:p w14:paraId="27443299"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7E55E966"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40E7FBBF"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&lt;h3&gt;THIẾT KẾ SÂN KHẤU&lt;/h3&gt;</w:t>
            </w:r>
          </w:p>
          <w:p w14:paraId="052D4148" w14:textId="00241811" w:rsidR="00554687" w:rsidRPr="00433C1B" w:rsidRDefault="00554687" w:rsidP="00554687">
            <w:pPr>
              <w:spacing w:after="0" w:line="240" w:lineRule="auto"/>
              <w:rPr>
                <w:sz w:val="20"/>
                <w:szCs w:val="20"/>
                <w:lang w:val="vi-VN"/>
              </w:rPr>
            </w:pPr>
            <w:r w:rsidRPr="00433C1B">
              <w:rPr>
                <w:sz w:val="20"/>
                <w:szCs w:val="20"/>
                <w:lang w:val="vi-VN"/>
              </w:rPr>
              <w:t xml:space="preserve">                &lt;p&gt;Với kinh nghiệm nghiều năm trong lĩnh vực thiết kế thi công sân khấu, chúng tôi đã trở thành một nơi thiết kế sân khấu giá rẻ chất lượng, được nhiều khách hàng tin tưởng, đánh giá cao năng lực và tinh thần làm việc nghiêm túc.&lt;/p&gt;</w:t>
            </w:r>
          </w:p>
          <w:p w14:paraId="342E1F34"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686FE2A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7564B6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class="flip"&gt;</w:t>
            </w:r>
          </w:p>
          <w:p w14:paraId="34976D2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class="front" style="background-image:url(../img/trienlam.jpg)"&gt;</w:t>
            </w:r>
          </w:p>
          <w:p w14:paraId="30428C7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class="overlay"&gt;&lt;/div&gt;</w:t>
            </w:r>
          </w:p>
          <w:p w14:paraId="04138647" w14:textId="77777777" w:rsidR="00554687" w:rsidRPr="00433C1B" w:rsidRDefault="00554687" w:rsidP="00554687">
            <w:pPr>
              <w:spacing w:after="0" w:line="240" w:lineRule="auto"/>
              <w:rPr>
                <w:sz w:val="20"/>
                <w:szCs w:val="20"/>
                <w:lang w:val="vi-VN"/>
              </w:rPr>
            </w:pPr>
            <w:r w:rsidRPr="00433C1B">
              <w:rPr>
                <w:sz w:val="20"/>
                <w:szCs w:val="20"/>
                <w:lang w:val="vi-VN"/>
              </w:rPr>
              <w:t xml:space="preserve">                &lt;h2 class="text-shadow"&gt;THIẾT KẾ GIAN HÀNG&lt;/h2&gt;</w:t>
            </w:r>
          </w:p>
          <w:p w14:paraId="7C130B7C" w14:textId="77777777" w:rsidR="00554687" w:rsidRPr="00433C1B" w:rsidRDefault="00554687" w:rsidP="00554687">
            <w:pPr>
              <w:spacing w:after="0" w:line="240" w:lineRule="auto"/>
              <w:rPr>
                <w:sz w:val="20"/>
                <w:szCs w:val="20"/>
                <w:lang w:val="vi-VN"/>
              </w:rPr>
            </w:pPr>
            <w:r w:rsidRPr="00433C1B">
              <w:rPr>
                <w:sz w:val="20"/>
                <w:szCs w:val="20"/>
                <w:lang w:val="vi-VN"/>
              </w:rPr>
              <w:lastRenderedPageBreak/>
              <w:t xml:space="preserve">            &lt;/div&gt;</w:t>
            </w:r>
          </w:p>
          <w:p w14:paraId="01AC8F02"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 class="back"&gt;</w:t>
            </w:r>
          </w:p>
          <w:p w14:paraId="53F6F60C" w14:textId="77777777" w:rsidR="00554687" w:rsidRPr="00433C1B" w:rsidRDefault="00554687" w:rsidP="00554687">
            <w:pPr>
              <w:spacing w:after="0" w:line="240" w:lineRule="auto"/>
              <w:rPr>
                <w:sz w:val="20"/>
                <w:szCs w:val="20"/>
                <w:lang w:val="vi-VN"/>
              </w:rPr>
            </w:pPr>
            <w:r w:rsidRPr="00433C1B">
              <w:rPr>
                <w:sz w:val="20"/>
                <w:szCs w:val="20"/>
                <w:lang w:val="vi-VN"/>
              </w:rPr>
              <w:t xml:space="preserve">                &lt;h3&gt;THIẾT KẾ GIAN HÀNG, TRIỂN LÃM&lt;/h3&gt;</w:t>
            </w:r>
          </w:p>
          <w:p w14:paraId="6A86B38C" w14:textId="349F0775" w:rsidR="00554687" w:rsidRPr="00433C1B" w:rsidRDefault="00554687" w:rsidP="00554687">
            <w:pPr>
              <w:spacing w:after="0" w:line="240" w:lineRule="auto"/>
              <w:rPr>
                <w:sz w:val="20"/>
                <w:szCs w:val="20"/>
                <w:lang w:val="vi-VN"/>
              </w:rPr>
            </w:pPr>
            <w:r w:rsidRPr="00433C1B">
              <w:rPr>
                <w:sz w:val="20"/>
                <w:szCs w:val="20"/>
                <w:lang w:val="vi-VN"/>
              </w:rPr>
              <w:t xml:space="preserve">                &lt;p&gt;Ý tưởng thiết kế gian hàng là nơi tốt nhất để bạn bắt đầu lên kế hoạch tham gia triển lãm. Nhà xưởng hiện đại cùng đội ngũ của chúng tôi sẽ giúp ý tưởng của bạn trở thành hiện thực.&lt;/p&gt;</w:t>
            </w:r>
          </w:p>
          <w:p w14:paraId="4CA2FB9E"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39BBC9C"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289F68D7" w14:textId="77777777" w:rsidR="00554687" w:rsidRPr="00433C1B" w:rsidRDefault="00554687" w:rsidP="00554687">
            <w:pPr>
              <w:spacing w:after="0" w:line="240" w:lineRule="auto"/>
              <w:rPr>
                <w:sz w:val="20"/>
                <w:szCs w:val="20"/>
                <w:lang w:val="vi-VN"/>
              </w:rPr>
            </w:pPr>
          </w:p>
          <w:p w14:paraId="0685D47B" w14:textId="77777777" w:rsidR="00554687" w:rsidRPr="00433C1B" w:rsidRDefault="00554687" w:rsidP="00554687">
            <w:pPr>
              <w:spacing w:after="0" w:line="240" w:lineRule="auto"/>
              <w:rPr>
                <w:sz w:val="20"/>
                <w:szCs w:val="20"/>
                <w:lang w:val="vi-VN"/>
              </w:rPr>
            </w:pPr>
            <w:r w:rsidRPr="00433C1B">
              <w:rPr>
                <w:sz w:val="20"/>
                <w:szCs w:val="20"/>
                <w:lang w:val="vi-VN"/>
              </w:rPr>
              <w:t xml:space="preserve">        &lt;br&gt;</w:t>
            </w:r>
          </w:p>
          <w:p w14:paraId="57351407" w14:textId="77777777" w:rsidR="00554687" w:rsidRPr="00433C1B" w:rsidRDefault="00554687" w:rsidP="00554687">
            <w:pPr>
              <w:spacing w:after="0" w:line="240" w:lineRule="auto"/>
              <w:rPr>
                <w:sz w:val="20"/>
                <w:szCs w:val="20"/>
                <w:lang w:val="vi-VN"/>
              </w:rPr>
            </w:pPr>
            <w:r w:rsidRPr="00433C1B">
              <w:rPr>
                <w:sz w:val="20"/>
                <w:szCs w:val="20"/>
                <w:lang w:val="vi-VN"/>
              </w:rPr>
              <w:t xml:space="preserve">        &lt;br&gt;</w:t>
            </w:r>
          </w:p>
          <w:p w14:paraId="2A4E23DD" w14:textId="77777777" w:rsidR="00554687" w:rsidRPr="00433C1B" w:rsidRDefault="00554687" w:rsidP="00554687">
            <w:pPr>
              <w:spacing w:after="0" w:line="240" w:lineRule="auto"/>
              <w:rPr>
                <w:sz w:val="20"/>
                <w:szCs w:val="20"/>
                <w:lang w:val="vi-VN"/>
              </w:rPr>
            </w:pPr>
          </w:p>
          <w:p w14:paraId="12C2AE87" w14:textId="77777777" w:rsidR="00554687" w:rsidRPr="00433C1B" w:rsidRDefault="00554687" w:rsidP="00554687">
            <w:pPr>
              <w:spacing w:after="0" w:line="240" w:lineRule="auto"/>
              <w:rPr>
                <w:sz w:val="20"/>
                <w:szCs w:val="20"/>
                <w:lang w:val="vi-VN"/>
              </w:rPr>
            </w:pPr>
            <w:r w:rsidRPr="00433C1B">
              <w:rPr>
                <w:sz w:val="20"/>
                <w:szCs w:val="20"/>
                <w:lang w:val="vi-VN"/>
              </w:rPr>
              <w:t xml:space="preserve">    &lt;/div&gt;</w:t>
            </w:r>
          </w:p>
          <w:p w14:paraId="51AE3155" w14:textId="77777777" w:rsidR="00554687" w:rsidRPr="00433C1B" w:rsidRDefault="00554687" w:rsidP="00554687">
            <w:pPr>
              <w:spacing w:after="0" w:line="240" w:lineRule="auto"/>
              <w:rPr>
                <w:sz w:val="20"/>
                <w:szCs w:val="20"/>
                <w:lang w:val="vi-VN"/>
              </w:rPr>
            </w:pPr>
            <w:r w:rsidRPr="00433C1B">
              <w:rPr>
                <w:sz w:val="20"/>
                <w:szCs w:val="20"/>
                <w:lang w:val="vi-VN"/>
              </w:rPr>
              <w:t xml:space="preserve">    &lt;footer class="site-footer"&gt;</w:t>
            </w:r>
          </w:p>
          <w:p w14:paraId="22A75DE0" w14:textId="77777777" w:rsidR="00554687" w:rsidRPr="00433C1B" w:rsidRDefault="00554687" w:rsidP="00554687">
            <w:pPr>
              <w:spacing w:after="0" w:line="240" w:lineRule="auto"/>
              <w:rPr>
                <w:sz w:val="20"/>
                <w:szCs w:val="20"/>
                <w:lang w:val="vi-VN"/>
              </w:rPr>
            </w:pPr>
          </w:p>
          <w:p w14:paraId="09C9259B" w14:textId="77777777" w:rsidR="00554687" w:rsidRPr="00433C1B" w:rsidRDefault="00554687" w:rsidP="00554687">
            <w:pPr>
              <w:spacing w:after="0" w:line="240" w:lineRule="auto"/>
              <w:rPr>
                <w:sz w:val="20"/>
                <w:szCs w:val="20"/>
                <w:lang w:val="vi-VN"/>
              </w:rPr>
            </w:pPr>
            <w:r w:rsidRPr="00433C1B">
              <w:rPr>
                <w:sz w:val="20"/>
                <w:szCs w:val="20"/>
                <w:lang w:val="vi-VN"/>
              </w:rPr>
              <w:t xml:space="preserve">    &lt;/footer&gt;</w:t>
            </w:r>
          </w:p>
          <w:p w14:paraId="04B46CE0" w14:textId="77777777" w:rsidR="00554687" w:rsidRPr="00433C1B" w:rsidRDefault="00554687" w:rsidP="00554687">
            <w:pPr>
              <w:spacing w:after="0" w:line="240" w:lineRule="auto"/>
              <w:rPr>
                <w:sz w:val="20"/>
                <w:szCs w:val="20"/>
                <w:lang w:val="vi-VN"/>
              </w:rPr>
            </w:pPr>
            <w:r w:rsidRPr="00433C1B">
              <w:rPr>
                <w:sz w:val="20"/>
                <w:szCs w:val="20"/>
                <w:lang w:val="vi-VN"/>
              </w:rPr>
              <w:t xml:space="preserve">    &lt;script&gt;</w:t>
            </w:r>
          </w:p>
          <w:p w14:paraId="18C17E61" w14:textId="77777777" w:rsidR="00554687" w:rsidRPr="00433C1B" w:rsidRDefault="00554687" w:rsidP="00554687">
            <w:pPr>
              <w:spacing w:after="0" w:line="240" w:lineRule="auto"/>
              <w:rPr>
                <w:sz w:val="20"/>
                <w:szCs w:val="20"/>
                <w:lang w:val="vi-VN"/>
              </w:rPr>
            </w:pPr>
            <w:r w:rsidRPr="00433C1B">
              <w:rPr>
                <w:sz w:val="20"/>
                <w:szCs w:val="20"/>
                <w:lang w:val="vi-VN"/>
              </w:rPr>
              <w:t xml:space="preserve">        var testimonials = $(".testimonial-item");</w:t>
            </w:r>
          </w:p>
          <w:p w14:paraId="521A2122" w14:textId="77777777" w:rsidR="00554687" w:rsidRPr="00433C1B" w:rsidRDefault="00554687" w:rsidP="00554687">
            <w:pPr>
              <w:spacing w:after="0" w:line="240" w:lineRule="auto"/>
              <w:rPr>
                <w:sz w:val="20"/>
                <w:szCs w:val="20"/>
                <w:lang w:val="vi-VN"/>
              </w:rPr>
            </w:pPr>
          </w:p>
          <w:p w14:paraId="4F7603A5" w14:textId="77777777" w:rsidR="00554687" w:rsidRPr="00433C1B" w:rsidRDefault="00554687" w:rsidP="00554687">
            <w:pPr>
              <w:spacing w:after="0" w:line="240" w:lineRule="auto"/>
              <w:rPr>
                <w:sz w:val="20"/>
                <w:szCs w:val="20"/>
                <w:lang w:val="vi-VN"/>
              </w:rPr>
            </w:pPr>
            <w:r w:rsidRPr="00433C1B">
              <w:rPr>
                <w:sz w:val="20"/>
                <w:szCs w:val="20"/>
                <w:lang w:val="vi-VN"/>
              </w:rPr>
              <w:t xml:space="preserve">        // Lặp qua từng cột</w:t>
            </w:r>
          </w:p>
          <w:p w14:paraId="7D76B92A" w14:textId="77777777" w:rsidR="00554687" w:rsidRPr="00433C1B" w:rsidRDefault="00554687" w:rsidP="00554687">
            <w:pPr>
              <w:spacing w:after="0" w:line="240" w:lineRule="auto"/>
              <w:rPr>
                <w:sz w:val="20"/>
                <w:szCs w:val="20"/>
                <w:lang w:val="vi-VN"/>
              </w:rPr>
            </w:pPr>
            <w:r w:rsidRPr="00433C1B">
              <w:rPr>
                <w:sz w:val="20"/>
                <w:szCs w:val="20"/>
                <w:lang w:val="vi-VN"/>
              </w:rPr>
              <w:t xml:space="preserve">        testimonials.each(function (index, testimonial) {</w:t>
            </w:r>
          </w:p>
          <w:p w14:paraId="4EAA737F" w14:textId="77777777" w:rsidR="00554687" w:rsidRPr="00433C1B" w:rsidRDefault="00554687" w:rsidP="00554687">
            <w:pPr>
              <w:spacing w:after="0" w:line="240" w:lineRule="auto"/>
              <w:rPr>
                <w:sz w:val="20"/>
                <w:szCs w:val="20"/>
                <w:lang w:val="vi-VN"/>
              </w:rPr>
            </w:pPr>
            <w:r w:rsidRPr="00433C1B">
              <w:rPr>
                <w:sz w:val="20"/>
                <w:szCs w:val="20"/>
                <w:lang w:val="vi-VN"/>
              </w:rPr>
              <w:t xml:space="preserve">            // Đặt thời gian hiển thị cho từng cột</w:t>
            </w:r>
          </w:p>
          <w:p w14:paraId="7C1DB70F" w14:textId="77777777" w:rsidR="00554687" w:rsidRPr="00433C1B" w:rsidRDefault="00554687" w:rsidP="00554687">
            <w:pPr>
              <w:spacing w:after="0" w:line="240" w:lineRule="auto"/>
              <w:rPr>
                <w:sz w:val="20"/>
                <w:szCs w:val="20"/>
                <w:lang w:val="vi-VN"/>
              </w:rPr>
            </w:pPr>
            <w:r w:rsidRPr="00433C1B">
              <w:rPr>
                <w:sz w:val="20"/>
                <w:szCs w:val="20"/>
                <w:lang w:val="vi-VN"/>
              </w:rPr>
              <w:t xml:space="preserve">            var delay = index * 1000; // Mỗi cột sẽ xuất hiện sau 1 giây</w:t>
            </w:r>
          </w:p>
          <w:p w14:paraId="1B04B82E" w14:textId="77777777" w:rsidR="00554687" w:rsidRPr="00433C1B" w:rsidRDefault="00554687" w:rsidP="00554687">
            <w:pPr>
              <w:spacing w:after="0" w:line="240" w:lineRule="auto"/>
              <w:rPr>
                <w:sz w:val="20"/>
                <w:szCs w:val="20"/>
                <w:lang w:val="vi-VN"/>
              </w:rPr>
            </w:pPr>
          </w:p>
          <w:p w14:paraId="1F1A8EC2" w14:textId="77777777" w:rsidR="00554687" w:rsidRPr="00433C1B" w:rsidRDefault="00554687" w:rsidP="00554687">
            <w:pPr>
              <w:spacing w:after="0" w:line="240" w:lineRule="auto"/>
              <w:rPr>
                <w:sz w:val="20"/>
                <w:szCs w:val="20"/>
                <w:lang w:val="vi-VN"/>
              </w:rPr>
            </w:pPr>
            <w:r w:rsidRPr="00433C1B">
              <w:rPr>
                <w:sz w:val="20"/>
                <w:szCs w:val="20"/>
                <w:lang w:val="vi-VN"/>
              </w:rPr>
              <w:t xml:space="preserve">            // Tạo hiệu ứng xuất hiện lần lượt</w:t>
            </w:r>
          </w:p>
          <w:p w14:paraId="4C0DFB49" w14:textId="77777777" w:rsidR="00554687" w:rsidRPr="00433C1B" w:rsidRDefault="00554687" w:rsidP="00554687">
            <w:pPr>
              <w:rPr>
                <w:sz w:val="20"/>
                <w:szCs w:val="20"/>
                <w:lang w:val="vi-VN"/>
              </w:rPr>
            </w:pPr>
            <w:r w:rsidRPr="00433C1B">
              <w:rPr>
                <w:sz w:val="20"/>
                <w:szCs w:val="20"/>
                <w:lang w:val="vi-VN"/>
              </w:rPr>
              <w:t xml:space="preserve">            setTimeout(function () {</w:t>
            </w:r>
          </w:p>
          <w:p w14:paraId="13D2DBF4" w14:textId="77777777" w:rsidR="00462EFB" w:rsidRPr="00433C1B" w:rsidRDefault="00462EFB" w:rsidP="00462EFB">
            <w:pPr>
              <w:spacing w:after="0" w:line="240" w:lineRule="auto"/>
              <w:rPr>
                <w:sz w:val="20"/>
                <w:szCs w:val="20"/>
                <w:lang w:val="vi-VN"/>
              </w:rPr>
            </w:pPr>
            <w:r w:rsidRPr="00433C1B">
              <w:rPr>
                <w:sz w:val="20"/>
                <w:szCs w:val="20"/>
                <w:lang w:val="vi-VN"/>
              </w:rPr>
              <w:t>$(testimonial).css({</w:t>
            </w:r>
          </w:p>
          <w:p w14:paraId="1B4CDE82" w14:textId="77777777" w:rsidR="00462EFB" w:rsidRPr="00433C1B" w:rsidRDefault="00462EFB" w:rsidP="00462EFB">
            <w:pPr>
              <w:spacing w:after="0" w:line="240" w:lineRule="auto"/>
              <w:rPr>
                <w:sz w:val="20"/>
                <w:szCs w:val="20"/>
                <w:lang w:val="vi-VN"/>
              </w:rPr>
            </w:pPr>
            <w:r w:rsidRPr="00433C1B">
              <w:rPr>
                <w:sz w:val="20"/>
                <w:szCs w:val="20"/>
                <w:lang w:val="vi-VN"/>
              </w:rPr>
              <w:t xml:space="preserve">                    opacity: "1",</w:t>
            </w:r>
          </w:p>
          <w:p w14:paraId="6F00E3E9" w14:textId="77777777" w:rsidR="00462EFB" w:rsidRPr="00433C1B" w:rsidRDefault="00462EFB" w:rsidP="00462EFB">
            <w:pPr>
              <w:spacing w:after="0" w:line="240" w:lineRule="auto"/>
              <w:rPr>
                <w:sz w:val="20"/>
                <w:szCs w:val="20"/>
                <w:lang w:val="vi-VN"/>
              </w:rPr>
            </w:pPr>
            <w:r w:rsidRPr="00433C1B">
              <w:rPr>
                <w:sz w:val="20"/>
                <w:szCs w:val="20"/>
                <w:lang w:val="vi-VN"/>
              </w:rPr>
              <w:t xml:space="preserve">                    transform: "translateY(0)"</w:t>
            </w:r>
          </w:p>
          <w:p w14:paraId="103454D0" w14:textId="77777777" w:rsidR="00462EFB" w:rsidRPr="00433C1B" w:rsidRDefault="00462EFB" w:rsidP="00462EFB">
            <w:pPr>
              <w:spacing w:after="0" w:line="240" w:lineRule="auto"/>
              <w:rPr>
                <w:sz w:val="20"/>
                <w:szCs w:val="20"/>
                <w:lang w:val="vi-VN"/>
              </w:rPr>
            </w:pPr>
            <w:r w:rsidRPr="00433C1B">
              <w:rPr>
                <w:sz w:val="20"/>
                <w:szCs w:val="20"/>
                <w:lang w:val="vi-VN"/>
              </w:rPr>
              <w:t xml:space="preserve">                });</w:t>
            </w:r>
          </w:p>
          <w:p w14:paraId="42A66A15" w14:textId="77777777" w:rsidR="00462EFB" w:rsidRPr="00433C1B" w:rsidRDefault="00462EFB" w:rsidP="00462EFB">
            <w:pPr>
              <w:spacing w:after="0" w:line="240" w:lineRule="auto"/>
              <w:rPr>
                <w:sz w:val="20"/>
                <w:szCs w:val="20"/>
                <w:lang w:val="vi-VN"/>
              </w:rPr>
            </w:pPr>
            <w:r w:rsidRPr="00433C1B">
              <w:rPr>
                <w:sz w:val="20"/>
                <w:szCs w:val="20"/>
                <w:lang w:val="vi-VN"/>
              </w:rPr>
              <w:t xml:space="preserve">            }, delay);</w:t>
            </w:r>
          </w:p>
          <w:p w14:paraId="05407C27" w14:textId="77777777" w:rsidR="00462EFB" w:rsidRPr="00433C1B" w:rsidRDefault="00462EFB" w:rsidP="00462EFB">
            <w:pPr>
              <w:spacing w:after="0" w:line="240" w:lineRule="auto"/>
              <w:rPr>
                <w:sz w:val="20"/>
                <w:szCs w:val="20"/>
                <w:lang w:val="vi-VN"/>
              </w:rPr>
            </w:pPr>
            <w:r w:rsidRPr="00433C1B">
              <w:rPr>
                <w:sz w:val="20"/>
                <w:szCs w:val="20"/>
                <w:lang w:val="vi-VN"/>
              </w:rPr>
              <w:t xml:space="preserve">        });</w:t>
            </w:r>
          </w:p>
          <w:p w14:paraId="15E79373" w14:textId="77777777" w:rsidR="00462EFB" w:rsidRPr="00433C1B" w:rsidRDefault="00462EFB" w:rsidP="00462EFB">
            <w:pPr>
              <w:spacing w:after="0" w:line="240" w:lineRule="auto"/>
              <w:rPr>
                <w:sz w:val="20"/>
                <w:szCs w:val="20"/>
                <w:lang w:val="vi-VN"/>
              </w:rPr>
            </w:pPr>
          </w:p>
          <w:p w14:paraId="70106DDA" w14:textId="77777777" w:rsidR="00462EFB" w:rsidRPr="00433C1B" w:rsidRDefault="00462EFB" w:rsidP="00462EFB">
            <w:pPr>
              <w:spacing w:after="0" w:line="240" w:lineRule="auto"/>
              <w:rPr>
                <w:sz w:val="20"/>
                <w:szCs w:val="20"/>
                <w:lang w:val="vi-VN"/>
              </w:rPr>
            </w:pPr>
            <w:r w:rsidRPr="00433C1B">
              <w:rPr>
                <w:sz w:val="20"/>
                <w:szCs w:val="20"/>
                <w:lang w:val="vi-VN"/>
              </w:rPr>
              <w:t xml:space="preserve">        document.addEventListener("DOMContentLoaded", function () {</w:t>
            </w:r>
          </w:p>
          <w:p w14:paraId="4153448C" w14:textId="77777777" w:rsidR="00462EFB" w:rsidRPr="00433C1B" w:rsidRDefault="00462EFB" w:rsidP="00462EFB">
            <w:pPr>
              <w:spacing w:after="0" w:line="240" w:lineRule="auto"/>
              <w:rPr>
                <w:sz w:val="20"/>
                <w:szCs w:val="20"/>
                <w:lang w:val="vi-VN"/>
              </w:rPr>
            </w:pPr>
            <w:r w:rsidRPr="00433C1B">
              <w:rPr>
                <w:sz w:val="20"/>
                <w:szCs w:val="20"/>
                <w:lang w:val="vi-VN"/>
              </w:rPr>
              <w:t xml:space="preserve">            var testimonials = document.querySelectorAll(".testimonial-item");</w:t>
            </w:r>
          </w:p>
          <w:p w14:paraId="32798E8B" w14:textId="77777777" w:rsidR="00462EFB" w:rsidRPr="00433C1B" w:rsidRDefault="00462EFB" w:rsidP="00462EFB">
            <w:pPr>
              <w:spacing w:after="0" w:line="240" w:lineRule="auto"/>
              <w:rPr>
                <w:sz w:val="20"/>
                <w:szCs w:val="20"/>
                <w:lang w:val="vi-VN"/>
              </w:rPr>
            </w:pPr>
          </w:p>
          <w:p w14:paraId="7C5E429C" w14:textId="77777777" w:rsidR="00462EFB" w:rsidRPr="00433C1B" w:rsidRDefault="00462EFB" w:rsidP="00462EFB">
            <w:pPr>
              <w:spacing w:after="0" w:line="240" w:lineRule="auto"/>
              <w:rPr>
                <w:sz w:val="20"/>
                <w:szCs w:val="20"/>
                <w:lang w:val="vi-VN"/>
              </w:rPr>
            </w:pPr>
            <w:r w:rsidRPr="00433C1B">
              <w:rPr>
                <w:sz w:val="20"/>
                <w:szCs w:val="20"/>
                <w:lang w:val="vi-VN"/>
              </w:rPr>
              <w:t xml:space="preserve">            // Lặp qua từng cột</w:t>
            </w:r>
          </w:p>
          <w:p w14:paraId="472E4BE3" w14:textId="77777777" w:rsidR="00462EFB" w:rsidRPr="00433C1B" w:rsidRDefault="00462EFB" w:rsidP="00462EFB">
            <w:pPr>
              <w:spacing w:after="0" w:line="240" w:lineRule="auto"/>
              <w:rPr>
                <w:sz w:val="20"/>
                <w:szCs w:val="20"/>
                <w:lang w:val="vi-VN"/>
              </w:rPr>
            </w:pPr>
            <w:r w:rsidRPr="00433C1B">
              <w:rPr>
                <w:sz w:val="20"/>
                <w:szCs w:val="20"/>
                <w:lang w:val="vi-VN"/>
              </w:rPr>
              <w:t xml:space="preserve">            testimonials.forEach(function (testimonial, index) {</w:t>
            </w:r>
          </w:p>
          <w:p w14:paraId="56222EFC" w14:textId="77777777" w:rsidR="00462EFB" w:rsidRPr="00433C1B" w:rsidRDefault="00462EFB" w:rsidP="00462EFB">
            <w:pPr>
              <w:spacing w:after="0" w:line="240" w:lineRule="auto"/>
              <w:rPr>
                <w:sz w:val="20"/>
                <w:szCs w:val="20"/>
                <w:lang w:val="vi-VN"/>
              </w:rPr>
            </w:pPr>
            <w:r w:rsidRPr="00433C1B">
              <w:rPr>
                <w:sz w:val="20"/>
                <w:szCs w:val="20"/>
                <w:lang w:val="vi-VN"/>
              </w:rPr>
              <w:t xml:space="preserve">                // Đặt thời gian hiển thị cho từng cột</w:t>
            </w:r>
          </w:p>
          <w:p w14:paraId="78716C7C" w14:textId="77777777" w:rsidR="00462EFB" w:rsidRPr="00433C1B" w:rsidRDefault="00462EFB" w:rsidP="00462EFB">
            <w:pPr>
              <w:spacing w:after="0" w:line="240" w:lineRule="auto"/>
              <w:rPr>
                <w:sz w:val="20"/>
                <w:szCs w:val="20"/>
                <w:lang w:val="vi-VN"/>
              </w:rPr>
            </w:pPr>
            <w:r w:rsidRPr="00433C1B">
              <w:rPr>
                <w:sz w:val="20"/>
                <w:szCs w:val="20"/>
                <w:lang w:val="vi-VN"/>
              </w:rPr>
              <w:t xml:space="preserve">                var delay = index * 1000; // Mỗi cột sẽ xuất hiện sau 1 giây</w:t>
            </w:r>
          </w:p>
          <w:p w14:paraId="325BC350" w14:textId="77777777" w:rsidR="00462EFB" w:rsidRPr="00433C1B" w:rsidRDefault="00462EFB" w:rsidP="00462EFB">
            <w:pPr>
              <w:spacing w:after="0" w:line="240" w:lineRule="auto"/>
              <w:rPr>
                <w:sz w:val="20"/>
                <w:szCs w:val="20"/>
                <w:lang w:val="vi-VN"/>
              </w:rPr>
            </w:pPr>
          </w:p>
          <w:p w14:paraId="0560AE0E" w14:textId="77777777" w:rsidR="00462EFB" w:rsidRPr="00433C1B" w:rsidRDefault="00462EFB" w:rsidP="00462EFB">
            <w:pPr>
              <w:spacing w:after="0" w:line="240" w:lineRule="auto"/>
              <w:rPr>
                <w:sz w:val="20"/>
                <w:szCs w:val="20"/>
                <w:lang w:val="vi-VN"/>
              </w:rPr>
            </w:pPr>
            <w:r w:rsidRPr="00433C1B">
              <w:rPr>
                <w:sz w:val="20"/>
                <w:szCs w:val="20"/>
                <w:lang w:val="vi-VN"/>
              </w:rPr>
              <w:t xml:space="preserve">                // Tạo hiệu ứng xuất hiện lần lượt</w:t>
            </w:r>
          </w:p>
          <w:p w14:paraId="69020854" w14:textId="77777777" w:rsidR="00462EFB" w:rsidRPr="00433C1B" w:rsidRDefault="00462EFB" w:rsidP="00462EFB">
            <w:pPr>
              <w:spacing w:after="0" w:line="240" w:lineRule="auto"/>
              <w:rPr>
                <w:sz w:val="20"/>
                <w:szCs w:val="20"/>
                <w:lang w:val="vi-VN"/>
              </w:rPr>
            </w:pPr>
            <w:r w:rsidRPr="00433C1B">
              <w:rPr>
                <w:sz w:val="20"/>
                <w:szCs w:val="20"/>
                <w:lang w:val="vi-VN"/>
              </w:rPr>
              <w:t xml:space="preserve">                setTimeout(function () {</w:t>
            </w:r>
          </w:p>
          <w:p w14:paraId="0E067608" w14:textId="77777777" w:rsidR="00462EFB" w:rsidRPr="00433C1B" w:rsidRDefault="00462EFB" w:rsidP="00462EFB">
            <w:pPr>
              <w:spacing w:after="0" w:line="240" w:lineRule="auto"/>
              <w:rPr>
                <w:sz w:val="20"/>
                <w:szCs w:val="20"/>
                <w:lang w:val="vi-VN"/>
              </w:rPr>
            </w:pPr>
            <w:r w:rsidRPr="00433C1B">
              <w:rPr>
                <w:sz w:val="20"/>
                <w:szCs w:val="20"/>
                <w:lang w:val="vi-VN"/>
              </w:rPr>
              <w:t xml:space="preserve">                    testimonial.style.opacity = "1";</w:t>
            </w:r>
          </w:p>
          <w:p w14:paraId="28EAB985" w14:textId="77777777" w:rsidR="00462EFB" w:rsidRPr="00433C1B" w:rsidRDefault="00462EFB" w:rsidP="00462EFB">
            <w:pPr>
              <w:spacing w:after="0" w:line="240" w:lineRule="auto"/>
              <w:rPr>
                <w:sz w:val="20"/>
                <w:szCs w:val="20"/>
                <w:lang w:val="vi-VN"/>
              </w:rPr>
            </w:pPr>
            <w:r w:rsidRPr="00433C1B">
              <w:rPr>
                <w:sz w:val="20"/>
                <w:szCs w:val="20"/>
                <w:lang w:val="vi-VN"/>
              </w:rPr>
              <w:t xml:space="preserve">                    testimonial.style.transform = "translateY(0)";</w:t>
            </w:r>
          </w:p>
          <w:p w14:paraId="4FDBE806" w14:textId="77777777" w:rsidR="00462EFB" w:rsidRPr="00433C1B" w:rsidRDefault="00462EFB" w:rsidP="00462EFB">
            <w:pPr>
              <w:spacing w:after="0" w:line="240" w:lineRule="auto"/>
              <w:rPr>
                <w:sz w:val="20"/>
                <w:szCs w:val="20"/>
                <w:lang w:val="vi-VN"/>
              </w:rPr>
            </w:pPr>
            <w:r w:rsidRPr="00433C1B">
              <w:rPr>
                <w:sz w:val="20"/>
                <w:szCs w:val="20"/>
                <w:lang w:val="vi-VN"/>
              </w:rPr>
              <w:t xml:space="preserve">                }, delay);</w:t>
            </w:r>
          </w:p>
          <w:p w14:paraId="42611DAC" w14:textId="77777777" w:rsidR="00462EFB" w:rsidRPr="00433C1B" w:rsidRDefault="00462EFB" w:rsidP="00462EFB">
            <w:pPr>
              <w:spacing w:after="0" w:line="240" w:lineRule="auto"/>
              <w:rPr>
                <w:sz w:val="20"/>
                <w:szCs w:val="20"/>
                <w:lang w:val="vi-VN"/>
              </w:rPr>
            </w:pPr>
            <w:r w:rsidRPr="00433C1B">
              <w:rPr>
                <w:sz w:val="20"/>
                <w:szCs w:val="20"/>
                <w:lang w:val="vi-VN"/>
              </w:rPr>
              <w:t xml:space="preserve">            });</w:t>
            </w:r>
          </w:p>
          <w:p w14:paraId="22BC341D" w14:textId="77777777" w:rsidR="00462EFB" w:rsidRPr="00433C1B" w:rsidRDefault="00462EFB" w:rsidP="00462EFB">
            <w:pPr>
              <w:spacing w:after="0" w:line="240" w:lineRule="auto"/>
              <w:rPr>
                <w:sz w:val="20"/>
                <w:szCs w:val="20"/>
                <w:lang w:val="vi-VN"/>
              </w:rPr>
            </w:pPr>
            <w:r w:rsidRPr="00433C1B">
              <w:rPr>
                <w:sz w:val="20"/>
                <w:szCs w:val="20"/>
                <w:lang w:val="vi-VN"/>
              </w:rPr>
              <w:t xml:space="preserve">        });</w:t>
            </w:r>
          </w:p>
          <w:p w14:paraId="29281434" w14:textId="77777777" w:rsidR="00462EFB" w:rsidRPr="00433C1B" w:rsidRDefault="00462EFB" w:rsidP="00462EFB">
            <w:pPr>
              <w:spacing w:after="0" w:line="240" w:lineRule="auto"/>
              <w:rPr>
                <w:sz w:val="20"/>
                <w:szCs w:val="20"/>
                <w:lang w:val="vi-VN"/>
              </w:rPr>
            </w:pPr>
          </w:p>
          <w:p w14:paraId="019BD64D" w14:textId="77777777" w:rsidR="00462EFB" w:rsidRPr="00433C1B" w:rsidRDefault="00462EFB" w:rsidP="00462EFB">
            <w:pPr>
              <w:spacing w:after="0" w:line="240" w:lineRule="auto"/>
              <w:rPr>
                <w:sz w:val="20"/>
                <w:szCs w:val="20"/>
                <w:lang w:val="vi-VN"/>
              </w:rPr>
            </w:pPr>
            <w:r w:rsidRPr="00433C1B">
              <w:rPr>
                <w:sz w:val="20"/>
                <w:szCs w:val="20"/>
                <w:lang w:val="vi-VN"/>
              </w:rPr>
              <w:t xml:space="preserve">    &lt;/script&gt;</w:t>
            </w:r>
          </w:p>
          <w:p w14:paraId="5278FF6B" w14:textId="77777777" w:rsidR="00462EFB" w:rsidRPr="00433C1B" w:rsidRDefault="00462EFB" w:rsidP="00462EFB">
            <w:pPr>
              <w:spacing w:after="0" w:line="240" w:lineRule="auto"/>
              <w:rPr>
                <w:sz w:val="20"/>
                <w:szCs w:val="20"/>
                <w:lang w:val="vi-VN"/>
              </w:rPr>
            </w:pPr>
            <w:r w:rsidRPr="00433C1B">
              <w:rPr>
                <w:sz w:val="20"/>
                <w:szCs w:val="20"/>
                <w:lang w:val="vi-VN"/>
              </w:rPr>
              <w:t>&lt;/body&gt;</w:t>
            </w:r>
          </w:p>
          <w:p w14:paraId="06EB959A" w14:textId="77777777" w:rsidR="00462EFB" w:rsidRPr="00433C1B" w:rsidRDefault="00462EFB" w:rsidP="00462EFB">
            <w:pPr>
              <w:spacing w:after="0" w:line="240" w:lineRule="auto"/>
              <w:rPr>
                <w:sz w:val="20"/>
                <w:szCs w:val="20"/>
                <w:lang w:val="vi-VN"/>
              </w:rPr>
            </w:pPr>
          </w:p>
          <w:p w14:paraId="7DFD4B9A" w14:textId="16D6D8D7" w:rsidR="00462EFB" w:rsidRPr="00433C1B" w:rsidRDefault="00462EFB" w:rsidP="00462EFB">
            <w:pPr>
              <w:rPr>
                <w:sz w:val="20"/>
                <w:szCs w:val="20"/>
                <w:lang w:val="vi-VN"/>
              </w:rPr>
            </w:pPr>
            <w:r w:rsidRPr="00433C1B">
              <w:rPr>
                <w:sz w:val="20"/>
                <w:szCs w:val="20"/>
                <w:lang w:val="vi-VN"/>
              </w:rPr>
              <w:t>&lt;/html&gt;</w:t>
            </w:r>
          </w:p>
        </w:tc>
      </w:tr>
    </w:tbl>
    <w:p w14:paraId="66B49955" w14:textId="40589103" w:rsidR="00850EC5" w:rsidRDefault="00850EC5" w:rsidP="00116AD2">
      <w:pPr>
        <w:jc w:val="center"/>
        <w:rPr>
          <w:lang w:val="vi-VN"/>
        </w:rPr>
      </w:pPr>
    </w:p>
    <w:p w14:paraId="20C006D2" w14:textId="77777777" w:rsidR="00850EC5" w:rsidRDefault="00850EC5">
      <w:pPr>
        <w:rPr>
          <w:lang w:val="vi-VN"/>
        </w:rPr>
      </w:pPr>
      <w:r>
        <w:rPr>
          <w:lang w:val="vi-VN"/>
        </w:rPr>
        <w:br w:type="page"/>
      </w:r>
    </w:p>
    <w:p w14:paraId="694CBF6C" w14:textId="43BDA0D1" w:rsidR="006C53E1" w:rsidRDefault="00B746C7" w:rsidP="00116AD2">
      <w:pPr>
        <w:jc w:val="center"/>
        <w:rPr>
          <w:lang w:val="vi-VN"/>
        </w:rPr>
      </w:pPr>
      <w:r>
        <w:rPr>
          <w:lang w:val="vi-VN"/>
        </w:rPr>
        <w:lastRenderedPageBreak/>
        <w:t>TRANG GIỚI THIỆU</w:t>
      </w:r>
    </w:p>
    <w:tbl>
      <w:tblPr>
        <w:tblStyle w:val="TableGrid"/>
        <w:tblW w:w="0" w:type="auto"/>
        <w:tblLook w:val="04A0" w:firstRow="1" w:lastRow="0" w:firstColumn="1" w:lastColumn="0" w:noHBand="0" w:noVBand="1"/>
      </w:tblPr>
      <w:tblGrid>
        <w:gridCol w:w="9062"/>
      </w:tblGrid>
      <w:tr w:rsidR="00850EC5" w14:paraId="0F5E4945" w14:textId="77777777" w:rsidTr="00850EC5">
        <w:tc>
          <w:tcPr>
            <w:tcW w:w="9062" w:type="dxa"/>
          </w:tcPr>
          <w:p w14:paraId="7ED81E39" w14:textId="77777777" w:rsidR="00BA27A1" w:rsidRPr="00433C1B" w:rsidRDefault="00BA27A1" w:rsidP="00BA27A1">
            <w:pPr>
              <w:spacing w:after="0" w:line="240" w:lineRule="auto"/>
              <w:rPr>
                <w:sz w:val="20"/>
                <w:szCs w:val="20"/>
                <w:lang w:val="vi-VN"/>
              </w:rPr>
            </w:pPr>
            <w:r w:rsidRPr="00433C1B">
              <w:rPr>
                <w:sz w:val="20"/>
                <w:szCs w:val="20"/>
                <w:lang w:val="vi-VN"/>
              </w:rPr>
              <w:t>&lt;!DOCTYPE html&gt;</w:t>
            </w:r>
          </w:p>
          <w:p w14:paraId="440C672B" w14:textId="77777777" w:rsidR="00BA27A1" w:rsidRPr="00433C1B" w:rsidRDefault="00BA27A1" w:rsidP="00BA27A1">
            <w:pPr>
              <w:spacing w:after="0" w:line="240" w:lineRule="auto"/>
              <w:rPr>
                <w:sz w:val="20"/>
                <w:szCs w:val="20"/>
                <w:lang w:val="vi-VN"/>
              </w:rPr>
            </w:pPr>
            <w:r w:rsidRPr="00433C1B">
              <w:rPr>
                <w:sz w:val="20"/>
                <w:szCs w:val="20"/>
                <w:lang w:val="vi-VN"/>
              </w:rPr>
              <w:t>&lt;html lang="en"&gt;</w:t>
            </w:r>
          </w:p>
          <w:p w14:paraId="2ADEBD35" w14:textId="77777777" w:rsidR="00BA27A1" w:rsidRPr="00433C1B" w:rsidRDefault="00BA27A1" w:rsidP="00BA27A1">
            <w:pPr>
              <w:spacing w:after="0" w:line="240" w:lineRule="auto"/>
              <w:rPr>
                <w:sz w:val="20"/>
                <w:szCs w:val="20"/>
                <w:lang w:val="vi-VN"/>
              </w:rPr>
            </w:pPr>
          </w:p>
          <w:p w14:paraId="3E0D52E6" w14:textId="77777777" w:rsidR="00BA27A1" w:rsidRPr="00433C1B" w:rsidRDefault="00BA27A1" w:rsidP="00BA27A1">
            <w:pPr>
              <w:spacing w:after="0" w:line="240" w:lineRule="auto"/>
              <w:rPr>
                <w:sz w:val="20"/>
                <w:szCs w:val="20"/>
                <w:lang w:val="vi-VN"/>
              </w:rPr>
            </w:pPr>
            <w:r w:rsidRPr="00433C1B">
              <w:rPr>
                <w:sz w:val="20"/>
                <w:szCs w:val="20"/>
                <w:lang w:val="vi-VN"/>
              </w:rPr>
              <w:t>&lt;head&gt;</w:t>
            </w:r>
          </w:p>
          <w:p w14:paraId="203227AF" w14:textId="77777777" w:rsidR="00BA27A1" w:rsidRPr="00433C1B" w:rsidRDefault="00BA27A1" w:rsidP="00BA27A1">
            <w:pPr>
              <w:spacing w:after="0" w:line="240" w:lineRule="auto"/>
              <w:rPr>
                <w:sz w:val="20"/>
                <w:szCs w:val="20"/>
                <w:lang w:val="vi-VN"/>
              </w:rPr>
            </w:pPr>
            <w:r w:rsidRPr="00433C1B">
              <w:rPr>
                <w:sz w:val="20"/>
                <w:szCs w:val="20"/>
                <w:lang w:val="vi-VN"/>
              </w:rPr>
              <w:t xml:space="preserve">    &lt;meta charset="UTF-8"&gt;</w:t>
            </w:r>
          </w:p>
          <w:p w14:paraId="3F292E27" w14:textId="77777777" w:rsidR="00BA27A1" w:rsidRPr="00433C1B" w:rsidRDefault="00BA27A1" w:rsidP="00BA27A1">
            <w:pPr>
              <w:spacing w:after="0" w:line="240" w:lineRule="auto"/>
              <w:rPr>
                <w:sz w:val="20"/>
                <w:szCs w:val="20"/>
                <w:lang w:val="vi-VN"/>
              </w:rPr>
            </w:pPr>
            <w:r w:rsidRPr="00433C1B">
              <w:rPr>
                <w:sz w:val="20"/>
                <w:szCs w:val="20"/>
                <w:lang w:val="vi-VN"/>
              </w:rPr>
              <w:t xml:space="preserve">    &lt;meta name="viewport"</w:t>
            </w:r>
          </w:p>
          <w:p w14:paraId="29DC763F" w14:textId="77777777" w:rsidR="00BA27A1" w:rsidRPr="00433C1B" w:rsidRDefault="00BA27A1" w:rsidP="00BA27A1">
            <w:pPr>
              <w:spacing w:after="0" w:line="240" w:lineRule="auto"/>
              <w:rPr>
                <w:sz w:val="20"/>
                <w:szCs w:val="20"/>
                <w:lang w:val="vi-VN"/>
              </w:rPr>
            </w:pPr>
            <w:r w:rsidRPr="00433C1B">
              <w:rPr>
                <w:sz w:val="20"/>
                <w:szCs w:val="20"/>
                <w:lang w:val="vi-VN"/>
              </w:rPr>
              <w:t xml:space="preserve">        content="width=device-width, height=device-height, maximum-scale=1.0, minimum-scale=1.0, initial-scale=1.0, user-scalable=no"&gt;</w:t>
            </w:r>
          </w:p>
          <w:p w14:paraId="09B10DD5" w14:textId="77777777" w:rsidR="00BA27A1" w:rsidRPr="00433C1B" w:rsidRDefault="00BA27A1" w:rsidP="00BA27A1">
            <w:pPr>
              <w:spacing w:after="0" w:line="240" w:lineRule="auto"/>
              <w:rPr>
                <w:sz w:val="20"/>
                <w:szCs w:val="20"/>
                <w:lang w:val="vi-VN"/>
              </w:rPr>
            </w:pPr>
            <w:r w:rsidRPr="00433C1B">
              <w:rPr>
                <w:sz w:val="20"/>
                <w:szCs w:val="20"/>
                <w:lang w:val="vi-VN"/>
              </w:rPr>
              <w:t xml:space="preserve">    &lt;link rel="stylesheet" href="../css/style.css"&gt;</w:t>
            </w:r>
          </w:p>
          <w:p w14:paraId="686C47AB" w14:textId="77777777" w:rsidR="00BA27A1" w:rsidRPr="00433C1B" w:rsidRDefault="00BA27A1" w:rsidP="00BA27A1">
            <w:pPr>
              <w:spacing w:after="0" w:line="240" w:lineRule="auto"/>
              <w:rPr>
                <w:sz w:val="20"/>
                <w:szCs w:val="20"/>
                <w:lang w:val="vi-VN"/>
              </w:rPr>
            </w:pPr>
            <w:r w:rsidRPr="00433C1B">
              <w:rPr>
                <w:sz w:val="20"/>
                <w:szCs w:val="20"/>
                <w:lang w:val="vi-VN"/>
              </w:rPr>
              <w:t xml:space="preserve">    &lt;link rel="stylesheet" href="../css/bootstrap.min.css"&gt;</w:t>
            </w:r>
          </w:p>
          <w:p w14:paraId="1D065A2B" w14:textId="77777777" w:rsidR="00BA27A1" w:rsidRPr="00433C1B" w:rsidRDefault="00BA27A1" w:rsidP="00BA27A1">
            <w:pPr>
              <w:spacing w:after="0" w:line="240" w:lineRule="auto"/>
              <w:rPr>
                <w:sz w:val="20"/>
                <w:szCs w:val="20"/>
                <w:lang w:val="vi-VN"/>
              </w:rPr>
            </w:pPr>
            <w:r w:rsidRPr="00433C1B">
              <w:rPr>
                <w:sz w:val="20"/>
                <w:szCs w:val="20"/>
                <w:lang w:val="vi-VN"/>
              </w:rPr>
              <w:t xml:space="preserve">    &lt;link rel="stylesheet" href="../css/stylesheet.css"&gt;</w:t>
            </w:r>
          </w:p>
          <w:p w14:paraId="17BDDE71" w14:textId="77777777" w:rsidR="00BA27A1" w:rsidRPr="00433C1B" w:rsidRDefault="00BA27A1" w:rsidP="00BA27A1">
            <w:pPr>
              <w:spacing w:after="0" w:line="240" w:lineRule="auto"/>
              <w:rPr>
                <w:sz w:val="20"/>
                <w:szCs w:val="20"/>
                <w:lang w:val="vi-VN"/>
              </w:rPr>
            </w:pPr>
            <w:r w:rsidRPr="00433C1B">
              <w:rPr>
                <w:sz w:val="20"/>
                <w:szCs w:val="20"/>
                <w:lang w:val="vi-VN"/>
              </w:rPr>
              <w:t xml:space="preserve">    &lt;script src="../js/bootstrap.bundle.min.js"&gt;&lt;/script&gt;</w:t>
            </w:r>
          </w:p>
          <w:p w14:paraId="6A0B5F14" w14:textId="77777777" w:rsidR="00BA27A1" w:rsidRPr="00433C1B" w:rsidRDefault="00BA27A1" w:rsidP="00BA27A1">
            <w:pPr>
              <w:spacing w:after="0" w:line="240" w:lineRule="auto"/>
              <w:rPr>
                <w:sz w:val="20"/>
                <w:szCs w:val="20"/>
                <w:lang w:val="vi-VN"/>
              </w:rPr>
            </w:pPr>
            <w:r w:rsidRPr="00433C1B">
              <w:rPr>
                <w:sz w:val="20"/>
                <w:szCs w:val="20"/>
                <w:lang w:val="vi-VN"/>
              </w:rPr>
              <w:t xml:space="preserve">    &lt;script src="../js/bootstrap.min.js"&gt;&lt;/script&gt;</w:t>
            </w:r>
          </w:p>
          <w:p w14:paraId="514B6DC9" w14:textId="77777777" w:rsidR="00BA27A1" w:rsidRPr="00433C1B" w:rsidRDefault="00BA27A1" w:rsidP="00BA27A1">
            <w:pPr>
              <w:spacing w:after="0" w:line="240" w:lineRule="auto"/>
              <w:rPr>
                <w:sz w:val="20"/>
                <w:szCs w:val="20"/>
                <w:lang w:val="vi-VN"/>
              </w:rPr>
            </w:pPr>
            <w:r w:rsidRPr="00433C1B">
              <w:rPr>
                <w:sz w:val="20"/>
                <w:szCs w:val="20"/>
                <w:lang w:val="vi-VN"/>
              </w:rPr>
              <w:t xml:space="preserve">    &lt;script src="../js/jquery-3.6.0.min.js"&gt;&lt;/script&gt;</w:t>
            </w:r>
          </w:p>
          <w:p w14:paraId="55BFAAF5" w14:textId="77777777" w:rsidR="00BA27A1" w:rsidRPr="00433C1B" w:rsidRDefault="00BA27A1" w:rsidP="00BA27A1">
            <w:pPr>
              <w:spacing w:after="0" w:line="240" w:lineRule="auto"/>
              <w:rPr>
                <w:sz w:val="20"/>
                <w:szCs w:val="20"/>
                <w:lang w:val="vi-VN"/>
              </w:rPr>
            </w:pPr>
            <w:r w:rsidRPr="00433C1B">
              <w:rPr>
                <w:sz w:val="20"/>
                <w:szCs w:val="20"/>
                <w:lang w:val="vi-VN"/>
              </w:rPr>
              <w:t xml:space="preserve">    &lt;script src="../js/main.js"&gt;&lt;/script&gt;</w:t>
            </w:r>
          </w:p>
          <w:p w14:paraId="350E6B45" w14:textId="77777777" w:rsidR="00BA27A1" w:rsidRPr="00433C1B" w:rsidRDefault="00BA27A1" w:rsidP="00BA27A1">
            <w:pPr>
              <w:spacing w:after="0" w:line="240" w:lineRule="auto"/>
              <w:rPr>
                <w:sz w:val="20"/>
                <w:szCs w:val="20"/>
                <w:lang w:val="vi-VN"/>
              </w:rPr>
            </w:pPr>
            <w:r w:rsidRPr="00433C1B">
              <w:rPr>
                <w:sz w:val="20"/>
                <w:szCs w:val="20"/>
                <w:lang w:val="vi-VN"/>
              </w:rPr>
              <w:t xml:space="preserve">    &lt;title&gt;AQS&lt;/title&gt;</w:t>
            </w:r>
          </w:p>
          <w:p w14:paraId="05360FFC" w14:textId="77777777" w:rsidR="00BA27A1" w:rsidRPr="00433C1B" w:rsidRDefault="00BA27A1" w:rsidP="00BA27A1">
            <w:pPr>
              <w:spacing w:after="0" w:line="240" w:lineRule="auto"/>
              <w:rPr>
                <w:sz w:val="20"/>
                <w:szCs w:val="20"/>
                <w:lang w:val="vi-VN"/>
              </w:rPr>
            </w:pPr>
            <w:r w:rsidRPr="00433C1B">
              <w:rPr>
                <w:sz w:val="20"/>
                <w:szCs w:val="20"/>
                <w:lang w:val="vi-VN"/>
              </w:rPr>
              <w:t>&lt;/head&gt;</w:t>
            </w:r>
          </w:p>
          <w:p w14:paraId="060FE8D4" w14:textId="77777777" w:rsidR="00BA27A1" w:rsidRPr="00433C1B" w:rsidRDefault="00BA27A1" w:rsidP="00BA27A1">
            <w:pPr>
              <w:spacing w:after="0" w:line="240" w:lineRule="auto"/>
              <w:rPr>
                <w:sz w:val="20"/>
                <w:szCs w:val="20"/>
                <w:lang w:val="vi-VN"/>
              </w:rPr>
            </w:pPr>
          </w:p>
          <w:p w14:paraId="2B63BBEC" w14:textId="77777777" w:rsidR="00BA27A1" w:rsidRPr="00433C1B" w:rsidRDefault="00BA27A1" w:rsidP="00BA27A1">
            <w:pPr>
              <w:spacing w:after="0" w:line="240" w:lineRule="auto"/>
              <w:rPr>
                <w:sz w:val="20"/>
                <w:szCs w:val="20"/>
                <w:lang w:val="vi-VN"/>
              </w:rPr>
            </w:pPr>
            <w:r w:rsidRPr="00433C1B">
              <w:rPr>
                <w:sz w:val="20"/>
                <w:szCs w:val="20"/>
                <w:lang w:val="vi-VN"/>
              </w:rPr>
              <w:t>&lt;body&gt;</w:t>
            </w:r>
          </w:p>
          <w:p w14:paraId="2C2D1B56"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class="header-wrapped"&gt;</w:t>
            </w:r>
          </w:p>
          <w:p w14:paraId="597E7A79" w14:textId="77777777" w:rsidR="00BA27A1" w:rsidRPr="00433C1B" w:rsidRDefault="00BA27A1" w:rsidP="00BA27A1">
            <w:pPr>
              <w:spacing w:after="0" w:line="240" w:lineRule="auto"/>
              <w:rPr>
                <w:sz w:val="20"/>
                <w:szCs w:val="20"/>
                <w:lang w:val="vi-VN"/>
              </w:rPr>
            </w:pPr>
          </w:p>
          <w:p w14:paraId="642D51B1"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&lt;/div&gt;</w:t>
            </w:r>
          </w:p>
          <w:p w14:paraId="39A3D60F"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class="content-wrapped"&gt;</w:t>
            </w:r>
          </w:p>
          <w:p w14:paraId="5D57C05C" w14:textId="77777777" w:rsidR="00BA27A1" w:rsidRPr="00433C1B" w:rsidRDefault="00BA27A1" w:rsidP="00BA27A1">
            <w:pPr>
              <w:spacing w:after="0" w:line="240" w:lineRule="auto"/>
              <w:rPr>
                <w:sz w:val="20"/>
                <w:szCs w:val="20"/>
                <w:lang w:val="vi-VN"/>
              </w:rPr>
            </w:pPr>
            <w:r w:rsidRPr="00433C1B">
              <w:rPr>
                <w:sz w:val="20"/>
                <w:szCs w:val="20"/>
                <w:lang w:val="vi-VN"/>
              </w:rPr>
              <w:t xml:space="preserve">        &lt;!-- Đầu trang --&gt;</w:t>
            </w:r>
          </w:p>
          <w:p w14:paraId="0A7B6B22" w14:textId="77777777" w:rsidR="00BA27A1" w:rsidRPr="00433C1B" w:rsidRDefault="00BA27A1" w:rsidP="00BA27A1">
            <w:pPr>
              <w:spacing w:after="0" w:line="240" w:lineRule="auto"/>
              <w:rPr>
                <w:sz w:val="20"/>
                <w:szCs w:val="20"/>
                <w:lang w:val="vi-VN"/>
              </w:rPr>
            </w:pPr>
            <w:r w:rsidRPr="00433C1B">
              <w:rPr>
                <w:sz w:val="20"/>
                <w:szCs w:val="20"/>
                <w:lang w:val="vi-VN"/>
              </w:rPr>
              <w:t xml:space="preserve">        &lt;section class="page-title-wrap page-title-wrap-bg" style="background-image: url(../img/bg.png)"&gt;</w:t>
            </w:r>
          </w:p>
          <w:p w14:paraId="3BC9A56F" w14:textId="77777777" w:rsidR="00BA27A1" w:rsidRPr="00433C1B" w:rsidRDefault="00BA27A1" w:rsidP="00BA27A1">
            <w:pPr>
              <w:spacing w:after="0" w:line="240" w:lineRule="auto"/>
              <w:rPr>
                <w:sz w:val="20"/>
                <w:szCs w:val="20"/>
                <w:lang w:val="vi-VN"/>
              </w:rPr>
            </w:pPr>
            <w:r w:rsidRPr="00433C1B">
              <w:rPr>
                <w:sz w:val="20"/>
                <w:szCs w:val="20"/>
                <w:lang w:val="vi-VN"/>
              </w:rPr>
              <w:t xml:space="preserve">        &lt;/section&gt;</w:t>
            </w:r>
          </w:p>
          <w:p w14:paraId="41DC6200" w14:textId="77777777" w:rsidR="00BA27A1" w:rsidRPr="00433C1B" w:rsidRDefault="00BA27A1" w:rsidP="00BA27A1">
            <w:pPr>
              <w:spacing w:after="0" w:line="240" w:lineRule="auto"/>
              <w:rPr>
                <w:sz w:val="20"/>
                <w:szCs w:val="20"/>
                <w:lang w:val="vi-VN"/>
              </w:rPr>
            </w:pPr>
          </w:p>
          <w:p w14:paraId="3EA86933"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style="background-image:url('../img/bg.png'); </w:t>
            </w:r>
          </w:p>
          <w:p w14:paraId="5DD8A324" w14:textId="77777777" w:rsidR="00BA27A1" w:rsidRPr="00433C1B" w:rsidRDefault="00BA27A1" w:rsidP="00BA27A1">
            <w:pPr>
              <w:spacing w:after="0" w:line="240" w:lineRule="auto"/>
              <w:rPr>
                <w:sz w:val="20"/>
                <w:szCs w:val="20"/>
                <w:lang w:val="vi-VN"/>
              </w:rPr>
            </w:pPr>
            <w:r w:rsidRPr="00433C1B">
              <w:rPr>
                <w:sz w:val="20"/>
                <w:szCs w:val="20"/>
                <w:lang w:val="vi-VN"/>
              </w:rPr>
              <w:t xml:space="preserve">                    background-size: cover;</w:t>
            </w:r>
          </w:p>
          <w:p w14:paraId="5AF77F35" w14:textId="77777777" w:rsidR="00BA27A1" w:rsidRPr="00433C1B" w:rsidRDefault="00BA27A1" w:rsidP="00BA27A1">
            <w:pPr>
              <w:spacing w:after="0" w:line="240" w:lineRule="auto"/>
              <w:rPr>
                <w:sz w:val="20"/>
                <w:szCs w:val="20"/>
                <w:lang w:val="vi-VN"/>
              </w:rPr>
            </w:pPr>
            <w:r w:rsidRPr="00433C1B">
              <w:rPr>
                <w:sz w:val="20"/>
                <w:szCs w:val="20"/>
                <w:lang w:val="vi-VN"/>
              </w:rPr>
              <w:t xml:space="preserve">                    background-repeat: no-repeat; </w:t>
            </w:r>
          </w:p>
          <w:p w14:paraId="63D7FA01" w14:textId="77777777" w:rsidR="00BA27A1" w:rsidRPr="00433C1B" w:rsidRDefault="00BA27A1" w:rsidP="00BA27A1">
            <w:pPr>
              <w:spacing w:after="0" w:line="240" w:lineRule="auto"/>
              <w:rPr>
                <w:sz w:val="20"/>
                <w:szCs w:val="20"/>
                <w:lang w:val="vi-VN"/>
              </w:rPr>
            </w:pPr>
            <w:r w:rsidRPr="00433C1B">
              <w:rPr>
                <w:sz w:val="20"/>
                <w:szCs w:val="20"/>
                <w:lang w:val="vi-VN"/>
              </w:rPr>
              <w:t xml:space="preserve">                    background-position: center;</w:t>
            </w:r>
          </w:p>
          <w:p w14:paraId="6F9EEBD3" w14:textId="77777777" w:rsidR="00BA27A1" w:rsidRPr="00433C1B" w:rsidRDefault="00BA27A1" w:rsidP="00BA27A1">
            <w:pPr>
              <w:spacing w:after="0" w:line="240" w:lineRule="auto"/>
              <w:rPr>
                <w:sz w:val="20"/>
                <w:szCs w:val="20"/>
                <w:lang w:val="vi-VN"/>
              </w:rPr>
            </w:pPr>
            <w:r w:rsidRPr="00433C1B">
              <w:rPr>
                <w:sz w:val="20"/>
                <w:szCs w:val="20"/>
                <w:lang w:val="vi-VN"/>
              </w:rPr>
              <w:t xml:space="preserve">                    padding: 300px; </w:t>
            </w:r>
          </w:p>
          <w:p w14:paraId="3EC9FA55" w14:textId="77777777" w:rsidR="00BA27A1" w:rsidRPr="00433C1B" w:rsidRDefault="00BA27A1" w:rsidP="00BA27A1">
            <w:pPr>
              <w:spacing w:after="0" w:line="240" w:lineRule="auto"/>
              <w:rPr>
                <w:sz w:val="20"/>
                <w:szCs w:val="20"/>
                <w:lang w:val="vi-VN"/>
              </w:rPr>
            </w:pPr>
            <w:r w:rsidRPr="00433C1B">
              <w:rPr>
                <w:sz w:val="20"/>
                <w:szCs w:val="20"/>
                <w:lang w:val="vi-VN"/>
              </w:rPr>
              <w:t xml:space="preserve">                    /* border-radius: 10px;"&gt; */</w:t>
            </w:r>
          </w:p>
          <w:p w14:paraId="6595724F"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&lt;/div&gt;</w:t>
            </w:r>
          </w:p>
          <w:p w14:paraId="314F1BF7"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style="font-size: 20px; </w:t>
            </w:r>
          </w:p>
          <w:p w14:paraId="42F08F59" w14:textId="77777777" w:rsidR="00BA27A1" w:rsidRPr="00433C1B" w:rsidRDefault="00BA27A1" w:rsidP="00BA27A1">
            <w:pPr>
              <w:spacing w:after="0" w:line="240" w:lineRule="auto"/>
              <w:rPr>
                <w:sz w:val="20"/>
                <w:szCs w:val="20"/>
                <w:lang w:val="vi-VN"/>
              </w:rPr>
            </w:pPr>
            <w:r w:rsidRPr="00433C1B">
              <w:rPr>
                <w:sz w:val="20"/>
                <w:szCs w:val="20"/>
                <w:lang w:val="vi-VN"/>
              </w:rPr>
              <w:t xml:space="preserve">                    text-align: center; </w:t>
            </w:r>
          </w:p>
          <w:p w14:paraId="21B82126" w14:textId="77777777" w:rsidR="00BA27A1" w:rsidRPr="00433C1B" w:rsidRDefault="00BA27A1" w:rsidP="00BA27A1">
            <w:pPr>
              <w:spacing w:after="0" w:line="240" w:lineRule="auto"/>
              <w:rPr>
                <w:sz w:val="20"/>
                <w:szCs w:val="20"/>
                <w:lang w:val="vi-VN"/>
              </w:rPr>
            </w:pPr>
            <w:r w:rsidRPr="00433C1B">
              <w:rPr>
                <w:sz w:val="20"/>
                <w:szCs w:val="20"/>
                <w:lang w:val="vi-VN"/>
              </w:rPr>
              <w:t xml:space="preserve">                    padding: 10px 100px; </w:t>
            </w:r>
          </w:p>
          <w:p w14:paraId="2FDC8426" w14:textId="77777777" w:rsidR="00BA27A1" w:rsidRPr="00433C1B" w:rsidRDefault="00BA27A1" w:rsidP="00BA27A1">
            <w:pPr>
              <w:spacing w:after="0" w:line="240" w:lineRule="auto"/>
              <w:rPr>
                <w:sz w:val="20"/>
                <w:szCs w:val="20"/>
                <w:lang w:val="vi-VN"/>
              </w:rPr>
            </w:pPr>
            <w:r w:rsidRPr="00433C1B">
              <w:rPr>
                <w:sz w:val="20"/>
                <w:szCs w:val="20"/>
                <w:lang w:val="vi-VN"/>
              </w:rPr>
              <w:t xml:space="preserve">                    margin: -80px 150px; </w:t>
            </w:r>
          </w:p>
          <w:p w14:paraId="39C67B60" w14:textId="77777777" w:rsidR="00BA27A1" w:rsidRPr="00433C1B" w:rsidRDefault="00BA27A1" w:rsidP="00BA27A1">
            <w:pPr>
              <w:spacing w:after="0" w:line="240" w:lineRule="auto"/>
              <w:rPr>
                <w:sz w:val="20"/>
                <w:szCs w:val="20"/>
                <w:lang w:val="vi-VN"/>
              </w:rPr>
            </w:pPr>
            <w:r w:rsidRPr="00433C1B">
              <w:rPr>
                <w:sz w:val="20"/>
                <w:szCs w:val="20"/>
                <w:lang w:val="vi-VN"/>
              </w:rPr>
              <w:t xml:space="preserve">                    background-color: white;</w:t>
            </w:r>
          </w:p>
          <w:p w14:paraId="0E77D5FD" w14:textId="77777777" w:rsidR="00BA27A1" w:rsidRPr="00433C1B" w:rsidRDefault="00BA27A1" w:rsidP="00BA27A1">
            <w:pPr>
              <w:spacing w:after="0" w:line="240" w:lineRule="auto"/>
              <w:rPr>
                <w:sz w:val="20"/>
                <w:szCs w:val="20"/>
                <w:lang w:val="vi-VN"/>
              </w:rPr>
            </w:pPr>
            <w:r w:rsidRPr="00433C1B">
              <w:rPr>
                <w:sz w:val="20"/>
                <w:szCs w:val="20"/>
                <w:lang w:val="vi-VN"/>
              </w:rPr>
              <w:t xml:space="preserve">                    box-shadow: 10px 20px 20px #d4d4d4;"&gt;</w:t>
            </w:r>
          </w:p>
          <w:p w14:paraId="265902A9"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class="name"&gt;</w:t>
            </w:r>
          </w:p>
          <w:p w14:paraId="3FC7C644" w14:textId="77777777" w:rsidR="00BA27A1" w:rsidRPr="00433C1B" w:rsidRDefault="00BA27A1" w:rsidP="00BA27A1">
            <w:pPr>
              <w:spacing w:after="0" w:line="240" w:lineRule="auto"/>
              <w:rPr>
                <w:sz w:val="20"/>
                <w:szCs w:val="20"/>
                <w:lang w:val="vi-VN"/>
              </w:rPr>
            </w:pPr>
            <w:r w:rsidRPr="00433C1B">
              <w:rPr>
                <w:sz w:val="20"/>
                <w:szCs w:val="20"/>
                <w:lang w:val="vi-VN"/>
              </w:rPr>
              <w:t xml:space="preserve">                &lt;span style="font-size: 50px"&gt;AQS EVENT&lt;/span&gt;</w:t>
            </w:r>
          </w:p>
          <w:p w14:paraId="6E0DF35F"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&lt;/div&gt;</w:t>
            </w:r>
          </w:p>
          <w:p w14:paraId="283E6718" w14:textId="77777777" w:rsidR="00BA27A1" w:rsidRPr="00433C1B" w:rsidRDefault="00BA27A1" w:rsidP="00BA27A1">
            <w:pPr>
              <w:spacing w:after="0" w:line="240" w:lineRule="auto"/>
              <w:rPr>
                <w:sz w:val="20"/>
                <w:szCs w:val="20"/>
                <w:lang w:val="vi-VN"/>
              </w:rPr>
            </w:pPr>
            <w:r w:rsidRPr="00433C1B">
              <w:rPr>
                <w:sz w:val="20"/>
                <w:szCs w:val="20"/>
                <w:lang w:val="vi-VN"/>
              </w:rPr>
              <w:t xml:space="preserve">            &lt;p&gt;Nơi mọi chi tiết đều quan trọng, mọi khoảnh khắc đều có giá trị.&lt;/p&gt;</w:t>
            </w:r>
          </w:p>
          <w:p w14:paraId="7D05C6A0"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&lt;/div&gt;</w:t>
            </w:r>
          </w:p>
          <w:p w14:paraId="61A1F031" w14:textId="77777777" w:rsidR="00BA27A1" w:rsidRPr="00433C1B" w:rsidRDefault="00BA27A1" w:rsidP="00BA27A1">
            <w:pPr>
              <w:spacing w:after="0" w:line="240" w:lineRule="auto"/>
              <w:rPr>
                <w:sz w:val="20"/>
                <w:szCs w:val="20"/>
                <w:lang w:val="vi-VN"/>
              </w:rPr>
            </w:pPr>
            <w:r w:rsidRPr="00433C1B">
              <w:rPr>
                <w:sz w:val="20"/>
                <w:szCs w:val="20"/>
                <w:lang w:val="vi-VN"/>
              </w:rPr>
              <w:t xml:space="preserve">        &lt;!-- Hình ảnh và mục tiêu --&gt;</w:t>
            </w:r>
          </w:p>
          <w:p w14:paraId="1C88829C"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 class="image-group"&gt;</w:t>
            </w:r>
          </w:p>
          <w:p w14:paraId="3C076959" w14:textId="77777777" w:rsidR="00BA27A1" w:rsidRPr="00433C1B" w:rsidRDefault="00BA27A1" w:rsidP="00BA27A1">
            <w:pPr>
              <w:spacing w:after="0" w:line="240" w:lineRule="auto"/>
              <w:rPr>
                <w:sz w:val="20"/>
                <w:szCs w:val="20"/>
                <w:lang w:val="vi-VN"/>
              </w:rPr>
            </w:pPr>
            <w:r w:rsidRPr="00433C1B">
              <w:rPr>
                <w:sz w:val="20"/>
                <w:szCs w:val="20"/>
                <w:lang w:val="vi-VN"/>
              </w:rPr>
              <w:t xml:space="preserve">            &lt;img style="max-width:300px; float: left; border-radius: 10px; margin-right: 100px;"</w:t>
            </w:r>
          </w:p>
          <w:p w14:paraId="03614A89" w14:textId="77777777" w:rsidR="00BA27A1" w:rsidRPr="00433C1B" w:rsidRDefault="00BA27A1" w:rsidP="00BA27A1">
            <w:pPr>
              <w:spacing w:after="0" w:line="240" w:lineRule="auto"/>
              <w:rPr>
                <w:sz w:val="20"/>
                <w:szCs w:val="20"/>
                <w:lang w:val="vi-VN"/>
              </w:rPr>
            </w:pPr>
            <w:r w:rsidRPr="00433C1B">
              <w:rPr>
                <w:sz w:val="20"/>
                <w:szCs w:val="20"/>
                <w:lang w:val="vi-VN"/>
              </w:rPr>
              <w:t xml:space="preserve">                src="../img/muc-tieu.jpg" alt=""&gt;</w:t>
            </w:r>
          </w:p>
          <w:p w14:paraId="46751D05" w14:textId="77777777" w:rsidR="00BA27A1" w:rsidRPr="00433C1B" w:rsidRDefault="00BA27A1" w:rsidP="00BA27A1">
            <w:pPr>
              <w:spacing w:after="0" w:line="240" w:lineRule="auto"/>
              <w:rPr>
                <w:sz w:val="20"/>
                <w:szCs w:val="20"/>
                <w:lang w:val="vi-VN"/>
              </w:rPr>
            </w:pPr>
          </w:p>
          <w:p w14:paraId="15E72BF3" w14:textId="77777777" w:rsidR="00BA27A1" w:rsidRPr="00433C1B" w:rsidRDefault="00BA27A1" w:rsidP="00BA27A1">
            <w:pPr>
              <w:spacing w:after="0" w:line="240" w:lineRule="auto"/>
              <w:rPr>
                <w:sz w:val="20"/>
                <w:szCs w:val="20"/>
                <w:lang w:val="vi-VN"/>
              </w:rPr>
            </w:pPr>
            <w:r w:rsidRPr="00433C1B">
              <w:rPr>
                <w:sz w:val="20"/>
                <w:szCs w:val="20"/>
                <w:lang w:val="vi-VN"/>
              </w:rPr>
              <w:t xml:space="preserve">            &lt;div&gt;</w:t>
            </w:r>
          </w:p>
          <w:p w14:paraId="608DC8AA" w14:textId="77777777" w:rsidR="00BA27A1" w:rsidRPr="00433C1B" w:rsidRDefault="00BA27A1" w:rsidP="00BA27A1">
            <w:pPr>
              <w:spacing w:after="0" w:line="240" w:lineRule="auto"/>
              <w:rPr>
                <w:sz w:val="20"/>
                <w:szCs w:val="20"/>
                <w:lang w:val="vi-VN"/>
              </w:rPr>
            </w:pPr>
            <w:r w:rsidRPr="00433C1B">
              <w:rPr>
                <w:sz w:val="20"/>
                <w:szCs w:val="20"/>
                <w:lang w:val="vi-VN"/>
              </w:rPr>
              <w:t xml:space="preserve">                &lt;h1&gt;&lt;b&gt;MỤC TIÊU&lt;/b&gt;&lt;/h1&gt;</w:t>
            </w:r>
          </w:p>
          <w:p w14:paraId="3A581539" w14:textId="77777777" w:rsidR="00BA27A1" w:rsidRPr="00433C1B" w:rsidRDefault="00BA27A1" w:rsidP="00BA27A1">
            <w:pPr>
              <w:spacing w:after="0" w:line="240" w:lineRule="auto"/>
              <w:rPr>
                <w:sz w:val="20"/>
                <w:szCs w:val="20"/>
                <w:lang w:val="vi-VN"/>
              </w:rPr>
            </w:pPr>
            <w:r w:rsidRPr="00433C1B">
              <w:rPr>
                <w:sz w:val="20"/>
                <w:szCs w:val="20"/>
                <w:lang w:val="vi-VN"/>
              </w:rPr>
              <w:t xml:space="preserve">                &lt;span&gt;</w:t>
            </w:r>
          </w:p>
          <w:p w14:paraId="6372F0B6" w14:textId="123ED6B5" w:rsidR="00BA27A1" w:rsidRPr="00433C1B" w:rsidRDefault="00BA27A1" w:rsidP="00BA27A1">
            <w:pPr>
              <w:spacing w:after="0" w:line="240" w:lineRule="auto"/>
              <w:rPr>
                <w:sz w:val="20"/>
                <w:szCs w:val="20"/>
                <w:lang w:val="vi-VN"/>
              </w:rPr>
            </w:pPr>
            <w:r w:rsidRPr="00433C1B">
              <w:rPr>
                <w:sz w:val="20"/>
                <w:szCs w:val="20"/>
                <w:lang w:val="vi-VN"/>
              </w:rPr>
              <w:t xml:space="preserve">                    Mục tiêu của chúng tôi tại công ty tổ chức sự kiện là tạo ra những trải nghiệm sâu sắc và đáng nhớ cho khách hàng thông qua các sự kiện độc đáo và chuyên nghiệp.</w:t>
            </w:r>
            <w:r w:rsidR="006F615B" w:rsidRPr="00433C1B">
              <w:rPr>
                <w:sz w:val="20"/>
                <w:szCs w:val="20"/>
                <w:lang w:val="vi-VN"/>
              </w:rPr>
              <w:t xml:space="preserve"> </w:t>
            </w:r>
            <w:r w:rsidRPr="00433C1B">
              <w:rPr>
                <w:sz w:val="20"/>
                <w:szCs w:val="20"/>
                <w:lang w:val="vi-VN"/>
              </w:rPr>
              <w:t xml:space="preserve">Chúng tôi cam kết mang lại sự sáng tạo, sự chuyên nghiệp và sự tận tâm đến từng chi tiết trong quá trình tổ chức, từ lên ý tưởng ban đầu đến thực hiện và quản lý sự kiện. Chúng tôi luôn đặt lợi ích của khách hàng lên hàng đầu và đặt mục tiêu tạo ra không gian giao lưu, kết nối và truyền tải thông điệp một cách hiệu quả nhất thông qua mỗi sự </w:t>
            </w:r>
            <w:r w:rsidR="006F615B" w:rsidRPr="00433C1B">
              <w:rPr>
                <w:sz w:val="20"/>
                <w:szCs w:val="20"/>
                <w:lang w:val="vi-VN"/>
              </w:rPr>
              <w:t>k</w:t>
            </w:r>
            <w:r w:rsidRPr="00433C1B">
              <w:rPr>
                <w:sz w:val="20"/>
                <w:szCs w:val="20"/>
                <w:lang w:val="vi-VN"/>
              </w:rPr>
              <w:t>iện mà chúng tôi tổ chức.</w:t>
            </w:r>
          </w:p>
          <w:p w14:paraId="5DF073C5" w14:textId="77777777" w:rsidR="00850EC5" w:rsidRPr="00433C1B" w:rsidRDefault="00BA27A1" w:rsidP="00BA27A1">
            <w:pPr>
              <w:rPr>
                <w:sz w:val="20"/>
                <w:szCs w:val="20"/>
                <w:lang w:val="vi-VN"/>
              </w:rPr>
            </w:pPr>
            <w:r w:rsidRPr="00433C1B">
              <w:rPr>
                <w:sz w:val="20"/>
                <w:szCs w:val="20"/>
                <w:lang w:val="vi-VN"/>
              </w:rPr>
              <w:t xml:space="preserve">                &lt;/span&gt;</w:t>
            </w:r>
          </w:p>
          <w:p w14:paraId="2BAE5532" w14:textId="77777777" w:rsidR="006F615B" w:rsidRPr="00433C1B" w:rsidRDefault="006F615B" w:rsidP="006F615B">
            <w:pPr>
              <w:spacing w:after="0" w:line="240" w:lineRule="auto"/>
              <w:rPr>
                <w:sz w:val="20"/>
                <w:szCs w:val="20"/>
                <w:lang w:val="vi-VN"/>
              </w:rPr>
            </w:pPr>
            <w:r w:rsidRPr="00433C1B">
              <w:rPr>
                <w:sz w:val="20"/>
                <w:szCs w:val="20"/>
                <w:lang w:val="vi-VN"/>
              </w:rPr>
              <w:lastRenderedPageBreak/>
              <w:t>&lt;/div&gt;</w:t>
            </w:r>
          </w:p>
          <w:p w14:paraId="5A072346"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5EE1128A" w14:textId="77777777" w:rsidR="006F615B" w:rsidRPr="00433C1B" w:rsidRDefault="006F615B" w:rsidP="006F615B">
            <w:pPr>
              <w:spacing w:after="0" w:line="240" w:lineRule="auto"/>
              <w:rPr>
                <w:sz w:val="20"/>
                <w:szCs w:val="20"/>
                <w:lang w:val="vi-VN"/>
              </w:rPr>
            </w:pPr>
            <w:r w:rsidRPr="00433C1B">
              <w:rPr>
                <w:sz w:val="20"/>
                <w:szCs w:val="20"/>
                <w:lang w:val="vi-VN"/>
              </w:rPr>
              <w:t xml:space="preserve">        &lt;!-- Tầm nhìn và hình ảnh --&gt;</w:t>
            </w:r>
          </w:p>
          <w:p w14:paraId="7B91175D"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class="image-group"&gt;</w:t>
            </w:r>
          </w:p>
          <w:p w14:paraId="083A45D2"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3E9546A8" w14:textId="77777777" w:rsidR="006F615B" w:rsidRPr="00433C1B" w:rsidRDefault="006F615B" w:rsidP="006F615B">
            <w:pPr>
              <w:spacing w:after="0" w:line="240" w:lineRule="auto"/>
              <w:rPr>
                <w:sz w:val="20"/>
                <w:szCs w:val="20"/>
                <w:lang w:val="vi-VN"/>
              </w:rPr>
            </w:pPr>
            <w:r w:rsidRPr="00433C1B">
              <w:rPr>
                <w:sz w:val="20"/>
                <w:szCs w:val="20"/>
                <w:lang w:val="vi-VN"/>
              </w:rPr>
              <w:t xml:space="preserve">                &lt;h1&gt;&lt;b&gt;TẦM NHÌN&lt;/b&gt;&lt;/h1&gt;</w:t>
            </w:r>
          </w:p>
          <w:p w14:paraId="7FC46BCD" w14:textId="77777777" w:rsidR="006F615B" w:rsidRPr="00433C1B" w:rsidRDefault="006F615B" w:rsidP="006F615B">
            <w:pPr>
              <w:spacing w:after="0" w:line="240" w:lineRule="auto"/>
              <w:rPr>
                <w:sz w:val="20"/>
                <w:szCs w:val="20"/>
                <w:lang w:val="vi-VN"/>
              </w:rPr>
            </w:pPr>
            <w:r w:rsidRPr="00433C1B">
              <w:rPr>
                <w:sz w:val="20"/>
                <w:szCs w:val="20"/>
                <w:lang w:val="vi-VN"/>
              </w:rPr>
              <w:t xml:space="preserve">                &lt;span&gt;</w:t>
            </w:r>
          </w:p>
          <w:p w14:paraId="24E78F4A" w14:textId="51FB315F" w:rsidR="006F615B" w:rsidRPr="00433C1B" w:rsidRDefault="006F615B" w:rsidP="006F615B">
            <w:pPr>
              <w:spacing w:after="0" w:line="240" w:lineRule="auto"/>
              <w:rPr>
                <w:sz w:val="20"/>
                <w:szCs w:val="20"/>
                <w:lang w:val="vi-VN"/>
              </w:rPr>
            </w:pPr>
            <w:r w:rsidRPr="00433C1B">
              <w:rPr>
                <w:sz w:val="20"/>
                <w:szCs w:val="20"/>
                <w:lang w:val="vi-VN"/>
              </w:rPr>
              <w:t xml:space="preserve">                    Chúng tôi nhìn thấy một thế giới sự kiện phong phú và đa dạng, nơi mỗi buổi gặp gỡ không chỉ đơn thuần là một sự kiện, mà còn là một trải nghiệm sâu sắc và ý nghĩa. Mục tiêu của chúng tôi là tạo ra không gian giao lưu và kết nối, thúc đẩy sự hiểu biết và tôn trọng giữa mọi người. Chúng tôi mong muốn mỗi sự kiện được tổ chức bởi chúng tôi sẽ là một cơ hội để mọi người cảm nhận và chia sẻ niềm vui, sự sáng tạo và ý nghĩa cuộc sống, từ đó tạo ra những ấn tượng và kỷ niệm không thể quên.</w:t>
            </w:r>
          </w:p>
          <w:p w14:paraId="6270D4F6" w14:textId="77777777" w:rsidR="006F615B" w:rsidRPr="00433C1B" w:rsidRDefault="006F615B" w:rsidP="006F615B">
            <w:pPr>
              <w:spacing w:after="0" w:line="240" w:lineRule="auto"/>
              <w:rPr>
                <w:sz w:val="20"/>
                <w:szCs w:val="20"/>
                <w:lang w:val="vi-VN"/>
              </w:rPr>
            </w:pPr>
            <w:r w:rsidRPr="00433C1B">
              <w:rPr>
                <w:sz w:val="20"/>
                <w:szCs w:val="20"/>
                <w:lang w:val="vi-VN"/>
              </w:rPr>
              <w:t xml:space="preserve">                &lt;/span&gt;</w:t>
            </w:r>
          </w:p>
          <w:p w14:paraId="1DA6BB5C"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206E71AB" w14:textId="77777777" w:rsidR="006F615B" w:rsidRPr="00433C1B" w:rsidRDefault="006F615B" w:rsidP="006F615B">
            <w:pPr>
              <w:spacing w:after="0" w:line="240" w:lineRule="auto"/>
              <w:rPr>
                <w:sz w:val="20"/>
                <w:szCs w:val="20"/>
                <w:lang w:val="vi-VN"/>
              </w:rPr>
            </w:pPr>
            <w:r w:rsidRPr="00433C1B">
              <w:rPr>
                <w:sz w:val="20"/>
                <w:szCs w:val="20"/>
                <w:lang w:val="vi-VN"/>
              </w:rPr>
              <w:t xml:space="preserve">            &lt;img style="max-width:300px; float: right; border-radius: 10px; margin-left: 100px;"</w:t>
            </w:r>
          </w:p>
          <w:p w14:paraId="480B7E45" w14:textId="77777777" w:rsidR="006F615B" w:rsidRPr="00433C1B" w:rsidRDefault="006F615B" w:rsidP="006F615B">
            <w:pPr>
              <w:spacing w:after="0" w:line="240" w:lineRule="auto"/>
              <w:rPr>
                <w:sz w:val="20"/>
                <w:szCs w:val="20"/>
                <w:lang w:val="vi-VN"/>
              </w:rPr>
            </w:pPr>
            <w:r w:rsidRPr="00433C1B">
              <w:rPr>
                <w:sz w:val="20"/>
                <w:szCs w:val="20"/>
                <w:lang w:val="vi-VN"/>
              </w:rPr>
              <w:t xml:space="preserve">                src="../img/tam-nhin.jpg" alt=""&gt;</w:t>
            </w:r>
          </w:p>
          <w:p w14:paraId="7BF7EC0A"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712726B4" w14:textId="77777777" w:rsidR="006F615B" w:rsidRPr="00433C1B" w:rsidRDefault="006F615B" w:rsidP="006F615B">
            <w:pPr>
              <w:spacing w:after="0" w:line="240" w:lineRule="auto"/>
              <w:rPr>
                <w:sz w:val="20"/>
                <w:szCs w:val="20"/>
                <w:lang w:val="vi-VN"/>
              </w:rPr>
            </w:pPr>
          </w:p>
          <w:p w14:paraId="0604B6F6" w14:textId="77777777" w:rsidR="006F615B" w:rsidRPr="00433C1B" w:rsidRDefault="006F615B" w:rsidP="006F615B">
            <w:pPr>
              <w:spacing w:after="0" w:line="240" w:lineRule="auto"/>
              <w:rPr>
                <w:sz w:val="20"/>
                <w:szCs w:val="20"/>
                <w:lang w:val="vi-VN"/>
              </w:rPr>
            </w:pPr>
            <w:r w:rsidRPr="00433C1B">
              <w:rPr>
                <w:sz w:val="20"/>
                <w:szCs w:val="20"/>
                <w:lang w:val="vi-VN"/>
              </w:rPr>
              <w:t xml:space="preserve">        &lt;!-- Hình ảnh và Sứ mệnh --&gt;</w:t>
            </w:r>
          </w:p>
          <w:p w14:paraId="7DEBC0AC"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class="image-group"&gt;</w:t>
            </w:r>
          </w:p>
          <w:p w14:paraId="584B875C" w14:textId="77777777" w:rsidR="006F615B" w:rsidRPr="00433C1B" w:rsidRDefault="006F615B" w:rsidP="006F615B">
            <w:pPr>
              <w:spacing w:after="0" w:line="240" w:lineRule="auto"/>
              <w:rPr>
                <w:sz w:val="20"/>
                <w:szCs w:val="20"/>
                <w:lang w:val="vi-VN"/>
              </w:rPr>
            </w:pPr>
            <w:r w:rsidRPr="00433C1B">
              <w:rPr>
                <w:sz w:val="20"/>
                <w:szCs w:val="20"/>
                <w:lang w:val="vi-VN"/>
              </w:rPr>
              <w:t xml:space="preserve">            &lt;img style="max-width:300px; float: left; border-radius: 10px; margin-right: 100px;"</w:t>
            </w:r>
          </w:p>
          <w:p w14:paraId="6494BE72" w14:textId="77777777" w:rsidR="006F615B" w:rsidRPr="00433C1B" w:rsidRDefault="006F615B" w:rsidP="006F615B">
            <w:pPr>
              <w:spacing w:after="0" w:line="240" w:lineRule="auto"/>
              <w:rPr>
                <w:sz w:val="20"/>
                <w:szCs w:val="20"/>
                <w:lang w:val="vi-VN"/>
              </w:rPr>
            </w:pPr>
            <w:r w:rsidRPr="00433C1B">
              <w:rPr>
                <w:sz w:val="20"/>
                <w:szCs w:val="20"/>
                <w:lang w:val="vi-VN"/>
              </w:rPr>
              <w:t xml:space="preserve">                src="../img/su-menh.jpg" alt=""&gt;</w:t>
            </w:r>
          </w:p>
          <w:p w14:paraId="395AF614" w14:textId="77777777" w:rsidR="006F615B" w:rsidRPr="00433C1B" w:rsidRDefault="006F615B" w:rsidP="006F615B">
            <w:pPr>
              <w:spacing w:after="0" w:line="240" w:lineRule="auto"/>
              <w:rPr>
                <w:sz w:val="20"/>
                <w:szCs w:val="20"/>
                <w:lang w:val="vi-VN"/>
              </w:rPr>
            </w:pPr>
          </w:p>
          <w:p w14:paraId="719F2EDC"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02D5A6B6" w14:textId="77777777" w:rsidR="006F615B" w:rsidRPr="00433C1B" w:rsidRDefault="006F615B" w:rsidP="006F615B">
            <w:pPr>
              <w:spacing w:after="0" w:line="240" w:lineRule="auto"/>
              <w:rPr>
                <w:sz w:val="20"/>
                <w:szCs w:val="20"/>
                <w:lang w:val="vi-VN"/>
              </w:rPr>
            </w:pPr>
            <w:r w:rsidRPr="00433C1B">
              <w:rPr>
                <w:sz w:val="20"/>
                <w:szCs w:val="20"/>
                <w:lang w:val="vi-VN"/>
              </w:rPr>
              <w:t xml:space="preserve">                &lt;h1&gt;&lt;b&gt;SỨ MỆNH&lt;/b&gt;&lt;/h1&gt;</w:t>
            </w:r>
          </w:p>
          <w:p w14:paraId="59694019" w14:textId="77777777" w:rsidR="006F615B" w:rsidRPr="00433C1B" w:rsidRDefault="006F615B" w:rsidP="006F615B">
            <w:pPr>
              <w:spacing w:after="0" w:line="240" w:lineRule="auto"/>
              <w:rPr>
                <w:sz w:val="20"/>
                <w:szCs w:val="20"/>
                <w:lang w:val="vi-VN"/>
              </w:rPr>
            </w:pPr>
            <w:r w:rsidRPr="00433C1B">
              <w:rPr>
                <w:sz w:val="20"/>
                <w:szCs w:val="20"/>
                <w:lang w:val="vi-VN"/>
              </w:rPr>
              <w:t xml:space="preserve">                &lt;span&gt;</w:t>
            </w:r>
          </w:p>
          <w:p w14:paraId="5F19B6A7" w14:textId="719CFD13" w:rsidR="006F615B" w:rsidRPr="00433C1B" w:rsidRDefault="006F615B" w:rsidP="006F615B">
            <w:pPr>
              <w:spacing w:after="0" w:line="240" w:lineRule="auto"/>
              <w:rPr>
                <w:sz w:val="20"/>
                <w:szCs w:val="20"/>
                <w:lang w:val="vi-VN"/>
              </w:rPr>
            </w:pPr>
            <w:r w:rsidRPr="00433C1B">
              <w:rPr>
                <w:sz w:val="20"/>
                <w:szCs w:val="20"/>
                <w:lang w:val="vi-VN"/>
              </w:rPr>
              <w:t xml:space="preserve">                    Sứ mệnh của chúng tôi là tạo ra những trải nghiệm sự kiện độc đáo và tuyệt vời, nhằm kích thích sự kết nối, giao lưu và truyền cảm hứng cho mọi người. Chúng tôi cam kết mang lại sự sáng tạo và chuyên nghiệp trong mỗi chi tiết tổ chức, từ việc lên ý  tưởng đến thực hiện, nhằm mang lại giá trị tối đa cho khách hàng và cộng đồng. Bằng cách tạo ra những không gian gặp gỡ và trải nghiệm đặc biệt, chúng tôi mong muốn góp phần vào việc xây dựng một cộng đồng sôi động, đầy ý nghĩa và phát triển bền</w:t>
            </w:r>
            <w:r w:rsidRPr="00433C1B">
              <w:rPr>
                <w:sz w:val="20"/>
                <w:szCs w:val="20"/>
                <w:lang w:val="vi-VN"/>
              </w:rPr>
              <w:t xml:space="preserve"> </w:t>
            </w:r>
            <w:r w:rsidRPr="00433C1B">
              <w:rPr>
                <w:sz w:val="20"/>
                <w:szCs w:val="20"/>
                <w:lang w:val="vi-VN"/>
              </w:rPr>
              <w:t>vững.</w:t>
            </w:r>
          </w:p>
          <w:p w14:paraId="788109BE" w14:textId="77777777" w:rsidR="006F615B" w:rsidRPr="00433C1B" w:rsidRDefault="006F615B" w:rsidP="006F615B">
            <w:pPr>
              <w:spacing w:after="0" w:line="240" w:lineRule="auto"/>
              <w:rPr>
                <w:sz w:val="20"/>
                <w:szCs w:val="20"/>
                <w:lang w:val="vi-VN"/>
              </w:rPr>
            </w:pPr>
            <w:r w:rsidRPr="00433C1B">
              <w:rPr>
                <w:sz w:val="20"/>
                <w:szCs w:val="20"/>
                <w:lang w:val="vi-VN"/>
              </w:rPr>
              <w:t xml:space="preserve">                &lt;/span&gt;</w:t>
            </w:r>
          </w:p>
          <w:p w14:paraId="095FBF81"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3942668B"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4364C28E" w14:textId="77777777" w:rsidR="006F615B" w:rsidRPr="00433C1B" w:rsidRDefault="006F615B" w:rsidP="006F615B">
            <w:pPr>
              <w:spacing w:after="0" w:line="240" w:lineRule="auto"/>
              <w:rPr>
                <w:sz w:val="20"/>
                <w:szCs w:val="20"/>
                <w:lang w:val="vi-VN"/>
              </w:rPr>
            </w:pPr>
          </w:p>
          <w:p w14:paraId="0B88962F" w14:textId="77777777" w:rsidR="006F615B" w:rsidRPr="00433C1B" w:rsidRDefault="006F615B" w:rsidP="006F615B">
            <w:pPr>
              <w:spacing w:after="0" w:line="240" w:lineRule="auto"/>
              <w:rPr>
                <w:sz w:val="20"/>
                <w:szCs w:val="20"/>
                <w:lang w:val="vi-VN"/>
              </w:rPr>
            </w:pPr>
            <w:r w:rsidRPr="00433C1B">
              <w:rPr>
                <w:sz w:val="20"/>
                <w:szCs w:val="20"/>
                <w:lang w:val="vi-VN"/>
              </w:rPr>
              <w:t xml:space="preserve">        &lt;!-- Đội ngũ --&gt;</w:t>
            </w:r>
          </w:p>
          <w:p w14:paraId="11F63F53"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class="i-container"&gt;</w:t>
            </w:r>
          </w:p>
          <w:p w14:paraId="2EE81A1C" w14:textId="77777777" w:rsidR="006F615B" w:rsidRPr="00433C1B" w:rsidRDefault="006F615B" w:rsidP="006F615B">
            <w:pPr>
              <w:spacing w:after="0" w:line="240" w:lineRule="auto"/>
              <w:rPr>
                <w:sz w:val="20"/>
                <w:szCs w:val="20"/>
                <w:lang w:val="vi-VN"/>
              </w:rPr>
            </w:pPr>
            <w:r w:rsidRPr="00433C1B">
              <w:rPr>
                <w:sz w:val="20"/>
                <w:szCs w:val="20"/>
                <w:lang w:val="vi-VN"/>
              </w:rPr>
              <w:t xml:space="preserve">            &lt;h1 style="color: red;"&gt;&lt;b&gt;NHÀ SÁNG LẬP&lt;/b&gt; &lt;/h1&gt;</w:t>
            </w:r>
          </w:p>
          <w:p w14:paraId="193E7E8A" w14:textId="77777777" w:rsidR="006F615B" w:rsidRPr="00433C1B" w:rsidRDefault="006F615B" w:rsidP="006F615B">
            <w:pPr>
              <w:spacing w:after="0" w:line="240" w:lineRule="auto"/>
              <w:rPr>
                <w:sz w:val="20"/>
                <w:szCs w:val="20"/>
                <w:lang w:val="vi-VN"/>
              </w:rPr>
            </w:pPr>
          </w:p>
          <w:p w14:paraId="0D8929DC"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class="team-member"&gt;</w:t>
            </w:r>
          </w:p>
          <w:p w14:paraId="62179976" w14:textId="77777777" w:rsidR="006F615B" w:rsidRPr="00433C1B" w:rsidRDefault="006F615B" w:rsidP="006F615B">
            <w:pPr>
              <w:spacing w:after="0" w:line="240" w:lineRule="auto"/>
              <w:rPr>
                <w:sz w:val="20"/>
                <w:szCs w:val="20"/>
                <w:lang w:val="vi-VN"/>
              </w:rPr>
            </w:pPr>
            <w:r w:rsidRPr="00433C1B">
              <w:rPr>
                <w:sz w:val="20"/>
                <w:szCs w:val="20"/>
                <w:lang w:val="vi-VN"/>
              </w:rPr>
              <w:t xml:space="preserve">                &lt;!-- &lt;div class="thu-nghiem-zoom"&gt;  zoom --&gt;</w:t>
            </w:r>
          </w:p>
          <w:p w14:paraId="3E673B14" w14:textId="77777777" w:rsidR="006F615B" w:rsidRPr="00433C1B" w:rsidRDefault="006F615B" w:rsidP="006F615B">
            <w:pPr>
              <w:spacing w:after="0" w:line="240" w:lineRule="auto"/>
              <w:rPr>
                <w:sz w:val="20"/>
                <w:szCs w:val="20"/>
                <w:lang w:val="vi-VN"/>
              </w:rPr>
            </w:pPr>
            <w:r w:rsidRPr="00433C1B">
              <w:rPr>
                <w:sz w:val="20"/>
                <w:szCs w:val="20"/>
                <w:lang w:val="vi-VN"/>
              </w:rPr>
              <w:t xml:space="preserve">                &lt;img src="../img/quyen.jpg" class="center"&gt;</w:t>
            </w:r>
          </w:p>
          <w:p w14:paraId="195247BC" w14:textId="77777777" w:rsidR="006F615B" w:rsidRPr="00433C1B" w:rsidRDefault="006F615B" w:rsidP="006F615B">
            <w:pPr>
              <w:spacing w:after="0" w:line="240" w:lineRule="auto"/>
              <w:rPr>
                <w:sz w:val="20"/>
                <w:szCs w:val="20"/>
                <w:lang w:val="vi-VN"/>
              </w:rPr>
            </w:pPr>
            <w:r w:rsidRPr="00433C1B">
              <w:rPr>
                <w:sz w:val="20"/>
                <w:szCs w:val="20"/>
                <w:lang w:val="vi-VN"/>
              </w:rPr>
              <w:t xml:space="preserve">                &lt;h3&gt;Trương Tiểu Quyên&lt;/h3&gt;</w:t>
            </w:r>
          </w:p>
          <w:p w14:paraId="0496A622" w14:textId="77777777" w:rsidR="006F615B" w:rsidRPr="00433C1B" w:rsidRDefault="006F615B" w:rsidP="006F615B">
            <w:pPr>
              <w:spacing w:after="0" w:line="240" w:lineRule="auto"/>
              <w:rPr>
                <w:sz w:val="20"/>
                <w:szCs w:val="20"/>
                <w:lang w:val="vi-VN"/>
              </w:rPr>
            </w:pPr>
            <w:r w:rsidRPr="00433C1B">
              <w:rPr>
                <w:sz w:val="20"/>
                <w:szCs w:val="20"/>
                <w:lang w:val="vi-VN"/>
              </w:rPr>
              <w:t xml:space="preserve">                &lt;h3&gt;FOUNDER&lt;/h3&gt;</w:t>
            </w:r>
          </w:p>
          <w:p w14:paraId="2270079F" w14:textId="77777777" w:rsidR="006F615B" w:rsidRPr="00433C1B" w:rsidRDefault="006F615B" w:rsidP="006F615B">
            <w:pPr>
              <w:spacing w:after="0" w:line="240" w:lineRule="auto"/>
              <w:rPr>
                <w:sz w:val="20"/>
                <w:szCs w:val="20"/>
                <w:lang w:val="vi-VN"/>
              </w:rPr>
            </w:pPr>
            <w:r w:rsidRPr="00433C1B">
              <w:rPr>
                <w:sz w:val="20"/>
                <w:szCs w:val="20"/>
                <w:lang w:val="vi-VN"/>
              </w:rPr>
              <w:t xml:space="preserve">                &lt;p&gt;“Chúng tôi tạo ra trải nghiệm.”&lt;/p&gt;</w:t>
            </w:r>
          </w:p>
          <w:p w14:paraId="3EE12B1D" w14:textId="77777777" w:rsidR="006F615B" w:rsidRPr="00433C1B" w:rsidRDefault="006F615B" w:rsidP="006F615B">
            <w:pPr>
              <w:spacing w:after="0" w:line="240" w:lineRule="auto"/>
              <w:rPr>
                <w:sz w:val="20"/>
                <w:szCs w:val="20"/>
                <w:lang w:val="vi-VN"/>
              </w:rPr>
            </w:pPr>
            <w:r w:rsidRPr="00433C1B">
              <w:rPr>
                <w:sz w:val="20"/>
                <w:szCs w:val="20"/>
                <w:lang w:val="vi-VN"/>
              </w:rPr>
              <w:t xml:space="preserve">                &lt;!-- &lt;/div&gt;zoom --&gt;</w:t>
            </w:r>
          </w:p>
          <w:p w14:paraId="5F3FD4E5"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2ED73B78" w14:textId="77777777" w:rsidR="006F615B" w:rsidRPr="00433C1B" w:rsidRDefault="006F615B" w:rsidP="006F615B">
            <w:pPr>
              <w:spacing w:after="0" w:line="240" w:lineRule="auto"/>
              <w:rPr>
                <w:sz w:val="20"/>
                <w:szCs w:val="20"/>
                <w:lang w:val="vi-VN"/>
              </w:rPr>
            </w:pPr>
          </w:p>
          <w:p w14:paraId="1211421D"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class="team-member"&gt;</w:t>
            </w:r>
          </w:p>
          <w:p w14:paraId="09D21E83" w14:textId="77777777" w:rsidR="00BA27A1" w:rsidRPr="00433C1B" w:rsidRDefault="006F615B" w:rsidP="006F615B">
            <w:pPr>
              <w:rPr>
                <w:sz w:val="20"/>
                <w:szCs w:val="20"/>
                <w:lang w:val="vi-VN"/>
              </w:rPr>
            </w:pPr>
            <w:r w:rsidRPr="00433C1B">
              <w:rPr>
                <w:sz w:val="20"/>
                <w:szCs w:val="20"/>
                <w:lang w:val="vi-VN"/>
              </w:rPr>
              <w:t xml:space="preserve">                &lt;img src="../img/an.jpg" class="center"&gt;</w:t>
            </w:r>
          </w:p>
          <w:p w14:paraId="0BD280CC" w14:textId="77777777" w:rsidR="006F615B" w:rsidRPr="00433C1B" w:rsidRDefault="006F615B" w:rsidP="006F615B">
            <w:pPr>
              <w:spacing w:after="0" w:line="240" w:lineRule="auto"/>
              <w:rPr>
                <w:sz w:val="20"/>
                <w:szCs w:val="20"/>
                <w:lang w:val="vi-VN"/>
              </w:rPr>
            </w:pPr>
            <w:r w:rsidRPr="00433C1B">
              <w:rPr>
                <w:sz w:val="20"/>
                <w:szCs w:val="20"/>
                <w:lang w:val="vi-VN"/>
              </w:rPr>
              <w:t>&lt;h3&gt;Hồ Nguyễn Khánh An&lt;/h3&gt;</w:t>
            </w:r>
          </w:p>
          <w:p w14:paraId="25A3B866" w14:textId="77777777" w:rsidR="006F615B" w:rsidRPr="00433C1B" w:rsidRDefault="006F615B" w:rsidP="006F615B">
            <w:pPr>
              <w:spacing w:after="0" w:line="240" w:lineRule="auto"/>
              <w:rPr>
                <w:sz w:val="20"/>
                <w:szCs w:val="20"/>
                <w:lang w:val="vi-VN"/>
              </w:rPr>
            </w:pPr>
            <w:r w:rsidRPr="00433C1B">
              <w:rPr>
                <w:sz w:val="20"/>
                <w:szCs w:val="20"/>
                <w:lang w:val="vi-VN"/>
              </w:rPr>
              <w:t xml:space="preserve">                &lt;h3&gt;FOUNDER&lt;/h3&gt;</w:t>
            </w:r>
          </w:p>
          <w:p w14:paraId="14E5F3EE" w14:textId="77777777" w:rsidR="006F615B" w:rsidRPr="00433C1B" w:rsidRDefault="006F615B" w:rsidP="006F615B">
            <w:pPr>
              <w:spacing w:after="0" w:line="240" w:lineRule="auto"/>
              <w:rPr>
                <w:sz w:val="20"/>
                <w:szCs w:val="20"/>
                <w:lang w:val="vi-VN"/>
              </w:rPr>
            </w:pPr>
            <w:r w:rsidRPr="00433C1B">
              <w:rPr>
                <w:sz w:val="20"/>
                <w:szCs w:val="20"/>
                <w:lang w:val="vi-VN"/>
              </w:rPr>
              <w:t xml:space="preserve">                &lt;p&gt;“Tạo ra điều gì đó từ không gì”&lt;/p&gt;</w:t>
            </w:r>
          </w:p>
          <w:p w14:paraId="54CBA0E4"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22E823D8" w14:textId="77777777" w:rsidR="006F615B" w:rsidRPr="00433C1B" w:rsidRDefault="006F615B" w:rsidP="006F615B">
            <w:pPr>
              <w:spacing w:after="0" w:line="240" w:lineRule="auto"/>
              <w:rPr>
                <w:sz w:val="20"/>
                <w:szCs w:val="20"/>
                <w:lang w:val="vi-VN"/>
              </w:rPr>
            </w:pPr>
          </w:p>
          <w:p w14:paraId="3EB3E737"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 class="team-member"&gt;</w:t>
            </w:r>
          </w:p>
          <w:p w14:paraId="16BA0957" w14:textId="77777777" w:rsidR="006F615B" w:rsidRPr="00433C1B" w:rsidRDefault="006F615B" w:rsidP="006F615B">
            <w:pPr>
              <w:spacing w:after="0" w:line="240" w:lineRule="auto"/>
              <w:rPr>
                <w:sz w:val="20"/>
                <w:szCs w:val="20"/>
                <w:lang w:val="vi-VN"/>
              </w:rPr>
            </w:pPr>
            <w:r w:rsidRPr="00433C1B">
              <w:rPr>
                <w:sz w:val="20"/>
                <w:szCs w:val="20"/>
                <w:lang w:val="vi-VN"/>
              </w:rPr>
              <w:t xml:space="preserve">                &lt;img src="../img/sim.jpg" class="center"&gt;</w:t>
            </w:r>
          </w:p>
          <w:p w14:paraId="7A0518B5" w14:textId="77777777" w:rsidR="006F615B" w:rsidRPr="00433C1B" w:rsidRDefault="006F615B" w:rsidP="006F615B">
            <w:pPr>
              <w:spacing w:after="0" w:line="240" w:lineRule="auto"/>
              <w:rPr>
                <w:sz w:val="20"/>
                <w:szCs w:val="20"/>
                <w:lang w:val="vi-VN"/>
              </w:rPr>
            </w:pPr>
            <w:r w:rsidRPr="00433C1B">
              <w:rPr>
                <w:sz w:val="20"/>
                <w:szCs w:val="20"/>
                <w:lang w:val="vi-VN"/>
              </w:rPr>
              <w:t xml:space="preserve">                &lt;h3&gt;Trần Thị Hồng Sim&lt;/h3&gt;</w:t>
            </w:r>
          </w:p>
          <w:p w14:paraId="3091CA3F" w14:textId="77777777" w:rsidR="006F615B" w:rsidRPr="00433C1B" w:rsidRDefault="006F615B" w:rsidP="006F615B">
            <w:pPr>
              <w:spacing w:after="0" w:line="240" w:lineRule="auto"/>
              <w:rPr>
                <w:sz w:val="20"/>
                <w:szCs w:val="20"/>
                <w:lang w:val="vi-VN"/>
              </w:rPr>
            </w:pPr>
            <w:r w:rsidRPr="00433C1B">
              <w:rPr>
                <w:sz w:val="20"/>
                <w:szCs w:val="20"/>
                <w:lang w:val="vi-VN"/>
              </w:rPr>
              <w:t xml:space="preserve">                &lt;h3&gt;FOUNDER&lt;/h3&gt;</w:t>
            </w:r>
          </w:p>
          <w:p w14:paraId="64089B57" w14:textId="77777777" w:rsidR="006F615B" w:rsidRPr="00433C1B" w:rsidRDefault="006F615B" w:rsidP="006F615B">
            <w:pPr>
              <w:spacing w:after="0" w:line="240" w:lineRule="auto"/>
              <w:rPr>
                <w:sz w:val="20"/>
                <w:szCs w:val="20"/>
                <w:lang w:val="vi-VN"/>
              </w:rPr>
            </w:pPr>
            <w:r w:rsidRPr="00433C1B">
              <w:rPr>
                <w:sz w:val="20"/>
                <w:szCs w:val="20"/>
                <w:lang w:val="vi-VN"/>
              </w:rPr>
              <w:t xml:space="preserve">                &lt;p&gt;“Sáng tạo từng chi tiết!”&lt;/p&gt;</w:t>
            </w:r>
          </w:p>
          <w:p w14:paraId="393C4B3F"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591F8647" w14:textId="77777777" w:rsidR="006F615B" w:rsidRPr="00433C1B" w:rsidRDefault="006F615B" w:rsidP="006F615B">
            <w:pPr>
              <w:spacing w:after="0" w:line="240" w:lineRule="auto"/>
              <w:rPr>
                <w:sz w:val="20"/>
                <w:szCs w:val="20"/>
                <w:lang w:val="vi-VN"/>
              </w:rPr>
            </w:pPr>
          </w:p>
          <w:p w14:paraId="296F3C31" w14:textId="77777777" w:rsidR="006F615B" w:rsidRPr="00433C1B" w:rsidRDefault="006F615B" w:rsidP="006F615B">
            <w:pPr>
              <w:spacing w:after="0" w:line="240" w:lineRule="auto"/>
              <w:rPr>
                <w:sz w:val="20"/>
                <w:szCs w:val="20"/>
                <w:lang w:val="vi-VN"/>
              </w:rPr>
            </w:pPr>
            <w:r w:rsidRPr="00433C1B">
              <w:rPr>
                <w:sz w:val="20"/>
                <w:szCs w:val="20"/>
                <w:lang w:val="vi-VN"/>
              </w:rPr>
              <w:lastRenderedPageBreak/>
              <w:t xml:space="preserve">        &lt;/div&gt;</w:t>
            </w:r>
          </w:p>
          <w:p w14:paraId="2B64FAF2" w14:textId="77777777" w:rsidR="006F615B" w:rsidRPr="00433C1B" w:rsidRDefault="006F615B" w:rsidP="006F615B">
            <w:pPr>
              <w:spacing w:after="0" w:line="240" w:lineRule="auto"/>
              <w:rPr>
                <w:sz w:val="20"/>
                <w:szCs w:val="20"/>
                <w:lang w:val="vi-VN"/>
              </w:rPr>
            </w:pPr>
          </w:p>
          <w:p w14:paraId="5BFBD2E8" w14:textId="77777777" w:rsidR="006F615B" w:rsidRPr="00433C1B" w:rsidRDefault="006F615B" w:rsidP="006F615B">
            <w:pPr>
              <w:spacing w:after="0" w:line="240" w:lineRule="auto"/>
              <w:rPr>
                <w:sz w:val="20"/>
                <w:szCs w:val="20"/>
                <w:lang w:val="vi-VN"/>
              </w:rPr>
            </w:pPr>
            <w:r w:rsidRPr="00433C1B">
              <w:rPr>
                <w:sz w:val="20"/>
                <w:szCs w:val="20"/>
                <w:lang w:val="vi-VN"/>
              </w:rPr>
              <w:t xml:space="preserve">    &lt;/div&gt;</w:t>
            </w:r>
          </w:p>
          <w:p w14:paraId="66D6E293" w14:textId="77777777" w:rsidR="006F615B" w:rsidRPr="00433C1B" w:rsidRDefault="006F615B" w:rsidP="006F615B">
            <w:pPr>
              <w:spacing w:after="0" w:line="240" w:lineRule="auto"/>
              <w:rPr>
                <w:sz w:val="20"/>
                <w:szCs w:val="20"/>
                <w:lang w:val="vi-VN"/>
              </w:rPr>
            </w:pPr>
            <w:r w:rsidRPr="00433C1B">
              <w:rPr>
                <w:sz w:val="20"/>
                <w:szCs w:val="20"/>
                <w:lang w:val="vi-VN"/>
              </w:rPr>
              <w:t xml:space="preserve">    &lt;footer class="site-footer"&gt;</w:t>
            </w:r>
          </w:p>
          <w:p w14:paraId="5CBF0881" w14:textId="77777777" w:rsidR="006F615B" w:rsidRPr="00433C1B" w:rsidRDefault="006F615B" w:rsidP="006F615B">
            <w:pPr>
              <w:spacing w:after="0" w:line="240" w:lineRule="auto"/>
              <w:rPr>
                <w:sz w:val="20"/>
                <w:szCs w:val="20"/>
                <w:lang w:val="vi-VN"/>
              </w:rPr>
            </w:pPr>
          </w:p>
          <w:p w14:paraId="27B6144E" w14:textId="77777777" w:rsidR="006F615B" w:rsidRPr="00433C1B" w:rsidRDefault="006F615B" w:rsidP="006F615B">
            <w:pPr>
              <w:spacing w:after="0" w:line="240" w:lineRule="auto"/>
              <w:rPr>
                <w:sz w:val="20"/>
                <w:szCs w:val="20"/>
                <w:lang w:val="vi-VN"/>
              </w:rPr>
            </w:pPr>
            <w:r w:rsidRPr="00433C1B">
              <w:rPr>
                <w:sz w:val="20"/>
                <w:szCs w:val="20"/>
                <w:lang w:val="vi-VN"/>
              </w:rPr>
              <w:t xml:space="preserve">    &lt;/footer&gt;</w:t>
            </w:r>
          </w:p>
          <w:p w14:paraId="0F35CD34" w14:textId="77777777" w:rsidR="006F615B" w:rsidRPr="00433C1B" w:rsidRDefault="006F615B" w:rsidP="006F615B">
            <w:pPr>
              <w:spacing w:after="0" w:line="240" w:lineRule="auto"/>
              <w:rPr>
                <w:sz w:val="20"/>
                <w:szCs w:val="20"/>
                <w:lang w:val="vi-VN"/>
              </w:rPr>
            </w:pPr>
            <w:r w:rsidRPr="00433C1B">
              <w:rPr>
                <w:sz w:val="20"/>
                <w:szCs w:val="20"/>
                <w:lang w:val="vi-VN"/>
              </w:rPr>
              <w:t>&lt;/body&gt;</w:t>
            </w:r>
          </w:p>
          <w:p w14:paraId="1E0E07B4" w14:textId="77777777" w:rsidR="006F615B" w:rsidRPr="00433C1B" w:rsidRDefault="006F615B" w:rsidP="006F615B">
            <w:pPr>
              <w:spacing w:after="0" w:line="240" w:lineRule="auto"/>
              <w:rPr>
                <w:sz w:val="20"/>
                <w:szCs w:val="20"/>
                <w:lang w:val="vi-VN"/>
              </w:rPr>
            </w:pPr>
          </w:p>
          <w:p w14:paraId="0DB261CA" w14:textId="1B4A46A1" w:rsidR="006F615B" w:rsidRPr="00433C1B" w:rsidRDefault="006F615B" w:rsidP="006F615B">
            <w:pPr>
              <w:rPr>
                <w:sz w:val="20"/>
                <w:szCs w:val="20"/>
                <w:lang w:val="vi-VN"/>
              </w:rPr>
            </w:pPr>
            <w:r w:rsidRPr="00433C1B">
              <w:rPr>
                <w:sz w:val="20"/>
                <w:szCs w:val="20"/>
                <w:lang w:val="vi-VN"/>
              </w:rPr>
              <w:t>&lt;/html&gt;</w:t>
            </w:r>
          </w:p>
        </w:tc>
      </w:tr>
    </w:tbl>
    <w:p w14:paraId="76CB7845" w14:textId="78DB70D9" w:rsidR="006F615B" w:rsidRDefault="006F615B" w:rsidP="00116AD2">
      <w:pPr>
        <w:jc w:val="center"/>
        <w:rPr>
          <w:lang w:val="vi-VN"/>
        </w:rPr>
      </w:pPr>
    </w:p>
    <w:p w14:paraId="15852680" w14:textId="77777777" w:rsidR="006F615B" w:rsidRDefault="006F615B">
      <w:pPr>
        <w:rPr>
          <w:lang w:val="vi-VN"/>
        </w:rPr>
      </w:pPr>
      <w:r>
        <w:rPr>
          <w:lang w:val="vi-VN"/>
        </w:rPr>
        <w:br w:type="page"/>
      </w:r>
    </w:p>
    <w:p w14:paraId="24CA1D86" w14:textId="44856426" w:rsidR="00850EC5" w:rsidRDefault="00FA6FA5" w:rsidP="00116AD2">
      <w:pPr>
        <w:jc w:val="center"/>
        <w:rPr>
          <w:lang w:val="vi-VN"/>
        </w:rPr>
      </w:pPr>
      <w:r>
        <w:rPr>
          <w:lang w:val="vi-VN"/>
        </w:rPr>
        <w:lastRenderedPageBreak/>
        <w:t>TRANG BÁO GIÁ</w:t>
      </w:r>
    </w:p>
    <w:tbl>
      <w:tblPr>
        <w:tblStyle w:val="TableGrid"/>
        <w:tblW w:w="0" w:type="auto"/>
        <w:tblLook w:val="04A0" w:firstRow="1" w:lastRow="0" w:firstColumn="1" w:lastColumn="0" w:noHBand="0" w:noVBand="1"/>
      </w:tblPr>
      <w:tblGrid>
        <w:gridCol w:w="9062"/>
      </w:tblGrid>
      <w:tr w:rsidR="006877FD" w:rsidRPr="00087991" w14:paraId="190AF7DB" w14:textId="77777777" w:rsidTr="006877FD">
        <w:tc>
          <w:tcPr>
            <w:tcW w:w="9062" w:type="dxa"/>
          </w:tcPr>
          <w:p w14:paraId="45FDAA09" w14:textId="77777777" w:rsidR="006877FD" w:rsidRPr="00433C1B" w:rsidRDefault="006877FD" w:rsidP="006877FD">
            <w:pPr>
              <w:spacing w:after="0" w:line="240" w:lineRule="auto"/>
              <w:rPr>
                <w:sz w:val="20"/>
                <w:szCs w:val="20"/>
                <w:lang w:val="vi-VN"/>
              </w:rPr>
            </w:pPr>
            <w:r w:rsidRPr="00433C1B">
              <w:rPr>
                <w:sz w:val="20"/>
                <w:szCs w:val="20"/>
                <w:lang w:val="vi-VN"/>
              </w:rPr>
              <w:t>&lt;!DOCTYPE html&gt;</w:t>
            </w:r>
          </w:p>
          <w:p w14:paraId="2F70FBB4" w14:textId="77777777" w:rsidR="006877FD" w:rsidRPr="00433C1B" w:rsidRDefault="006877FD" w:rsidP="006877FD">
            <w:pPr>
              <w:spacing w:after="0" w:line="240" w:lineRule="auto"/>
              <w:rPr>
                <w:sz w:val="20"/>
                <w:szCs w:val="20"/>
                <w:lang w:val="vi-VN"/>
              </w:rPr>
            </w:pPr>
            <w:r w:rsidRPr="00433C1B">
              <w:rPr>
                <w:sz w:val="20"/>
                <w:szCs w:val="20"/>
                <w:lang w:val="vi-VN"/>
              </w:rPr>
              <w:t>&lt;html lang="en"&gt;</w:t>
            </w:r>
          </w:p>
          <w:p w14:paraId="1C74F977" w14:textId="77777777" w:rsidR="006877FD" w:rsidRPr="00433C1B" w:rsidRDefault="006877FD" w:rsidP="006877FD">
            <w:pPr>
              <w:spacing w:after="0" w:line="240" w:lineRule="auto"/>
              <w:rPr>
                <w:sz w:val="20"/>
                <w:szCs w:val="20"/>
                <w:lang w:val="vi-VN"/>
              </w:rPr>
            </w:pPr>
            <w:r w:rsidRPr="00433C1B">
              <w:rPr>
                <w:sz w:val="20"/>
                <w:szCs w:val="20"/>
                <w:lang w:val="vi-VN"/>
              </w:rPr>
              <w:t>&lt;head&gt;</w:t>
            </w:r>
          </w:p>
          <w:p w14:paraId="4E93123C" w14:textId="77777777" w:rsidR="006877FD" w:rsidRPr="00433C1B" w:rsidRDefault="006877FD" w:rsidP="006877FD">
            <w:pPr>
              <w:spacing w:after="0" w:line="240" w:lineRule="auto"/>
              <w:rPr>
                <w:sz w:val="20"/>
                <w:szCs w:val="20"/>
                <w:lang w:val="vi-VN"/>
              </w:rPr>
            </w:pPr>
            <w:r w:rsidRPr="00433C1B">
              <w:rPr>
                <w:sz w:val="20"/>
                <w:szCs w:val="20"/>
                <w:lang w:val="vi-VN"/>
              </w:rPr>
              <w:t xml:space="preserve">    &lt;meta charset="UTF-8"&gt;</w:t>
            </w:r>
          </w:p>
          <w:p w14:paraId="7B2F76FD" w14:textId="77777777" w:rsidR="006877FD" w:rsidRPr="00433C1B" w:rsidRDefault="006877FD" w:rsidP="006877FD">
            <w:pPr>
              <w:spacing w:after="0" w:line="240" w:lineRule="auto"/>
              <w:rPr>
                <w:sz w:val="20"/>
                <w:szCs w:val="20"/>
                <w:lang w:val="vi-VN"/>
              </w:rPr>
            </w:pPr>
            <w:r w:rsidRPr="00433C1B">
              <w:rPr>
                <w:sz w:val="20"/>
                <w:szCs w:val="20"/>
                <w:lang w:val="vi-VN"/>
              </w:rPr>
              <w:t xml:space="preserve">    &lt;meta name="viewport" content="width=device-width, initial-scale=1.0"&gt;</w:t>
            </w:r>
          </w:p>
          <w:p w14:paraId="66F4B707" w14:textId="77777777" w:rsidR="006877FD" w:rsidRPr="00433C1B" w:rsidRDefault="006877FD" w:rsidP="006877FD">
            <w:pPr>
              <w:spacing w:after="0" w:line="240" w:lineRule="auto"/>
              <w:rPr>
                <w:sz w:val="20"/>
                <w:szCs w:val="20"/>
                <w:lang w:val="vi-VN"/>
              </w:rPr>
            </w:pPr>
            <w:r w:rsidRPr="00433C1B">
              <w:rPr>
                <w:sz w:val="20"/>
                <w:szCs w:val="20"/>
                <w:lang w:val="vi-VN"/>
              </w:rPr>
              <w:t xml:space="preserve">    &lt;link rel="style" href="../css/style.css"&gt;</w:t>
            </w:r>
          </w:p>
          <w:p w14:paraId="551E6FC4" w14:textId="77777777" w:rsidR="006877FD" w:rsidRPr="00433C1B" w:rsidRDefault="006877FD" w:rsidP="006877FD">
            <w:pPr>
              <w:spacing w:after="0" w:line="240" w:lineRule="auto"/>
              <w:rPr>
                <w:sz w:val="20"/>
                <w:szCs w:val="20"/>
                <w:lang w:val="vi-VN"/>
              </w:rPr>
            </w:pPr>
            <w:r w:rsidRPr="00433C1B">
              <w:rPr>
                <w:sz w:val="20"/>
                <w:szCs w:val="20"/>
                <w:lang w:val="vi-VN"/>
              </w:rPr>
              <w:t xml:space="preserve">    &lt;link rel="stylesheet" href="../css/bootstrap.min.css"&gt;</w:t>
            </w:r>
          </w:p>
          <w:p w14:paraId="0BB2A572" w14:textId="77777777" w:rsidR="006877FD" w:rsidRPr="00433C1B" w:rsidRDefault="006877FD" w:rsidP="006877FD">
            <w:pPr>
              <w:spacing w:after="0" w:line="240" w:lineRule="auto"/>
              <w:rPr>
                <w:sz w:val="20"/>
                <w:szCs w:val="20"/>
                <w:lang w:val="vi-VN"/>
              </w:rPr>
            </w:pPr>
            <w:r w:rsidRPr="00433C1B">
              <w:rPr>
                <w:sz w:val="20"/>
                <w:szCs w:val="20"/>
                <w:lang w:val="vi-VN"/>
              </w:rPr>
              <w:t xml:space="preserve">    &lt;link rel="stylesheet" href="../css/stylesheet.css"&gt;</w:t>
            </w:r>
          </w:p>
          <w:p w14:paraId="5F81C7D3" w14:textId="77777777" w:rsidR="006877FD" w:rsidRPr="00433C1B" w:rsidRDefault="006877FD" w:rsidP="006877FD">
            <w:pPr>
              <w:spacing w:after="0" w:line="240" w:lineRule="auto"/>
              <w:rPr>
                <w:sz w:val="20"/>
                <w:szCs w:val="20"/>
                <w:lang w:val="vi-VN"/>
              </w:rPr>
            </w:pPr>
            <w:r w:rsidRPr="00433C1B">
              <w:rPr>
                <w:sz w:val="20"/>
                <w:szCs w:val="20"/>
                <w:lang w:val="vi-VN"/>
              </w:rPr>
              <w:t xml:space="preserve">    &lt;link rel="stylesheet" href="../css/baogia.css"&gt;</w:t>
            </w:r>
          </w:p>
          <w:p w14:paraId="10DBD973" w14:textId="77777777" w:rsidR="006877FD" w:rsidRPr="00433C1B" w:rsidRDefault="006877FD" w:rsidP="006877FD">
            <w:pPr>
              <w:spacing w:after="0" w:line="240" w:lineRule="auto"/>
              <w:rPr>
                <w:sz w:val="20"/>
                <w:szCs w:val="20"/>
                <w:lang w:val="vi-VN"/>
              </w:rPr>
            </w:pPr>
            <w:r w:rsidRPr="00433C1B">
              <w:rPr>
                <w:sz w:val="20"/>
                <w:szCs w:val="20"/>
                <w:lang w:val="vi-VN"/>
              </w:rPr>
              <w:t xml:space="preserve">    &lt;script src="../js/bootstrap.bundle.min.js"&gt;&lt;/script&gt;</w:t>
            </w:r>
          </w:p>
          <w:p w14:paraId="5D31C48D" w14:textId="77777777" w:rsidR="006877FD" w:rsidRPr="00433C1B" w:rsidRDefault="006877FD" w:rsidP="006877FD">
            <w:pPr>
              <w:spacing w:after="0" w:line="240" w:lineRule="auto"/>
              <w:rPr>
                <w:sz w:val="20"/>
                <w:szCs w:val="20"/>
                <w:lang w:val="vi-VN"/>
              </w:rPr>
            </w:pPr>
            <w:r w:rsidRPr="00433C1B">
              <w:rPr>
                <w:sz w:val="20"/>
                <w:szCs w:val="20"/>
                <w:lang w:val="vi-VN"/>
              </w:rPr>
              <w:t xml:space="preserve">    &lt;script src="../js/bootstrap.min.js"&gt;&lt;/script&gt;</w:t>
            </w:r>
          </w:p>
          <w:p w14:paraId="594E42C4" w14:textId="77777777" w:rsidR="006877FD" w:rsidRPr="00433C1B" w:rsidRDefault="006877FD" w:rsidP="006877FD">
            <w:pPr>
              <w:spacing w:after="0" w:line="240" w:lineRule="auto"/>
              <w:rPr>
                <w:sz w:val="20"/>
                <w:szCs w:val="20"/>
                <w:lang w:val="vi-VN"/>
              </w:rPr>
            </w:pPr>
            <w:r w:rsidRPr="00433C1B">
              <w:rPr>
                <w:sz w:val="20"/>
                <w:szCs w:val="20"/>
                <w:lang w:val="vi-VN"/>
              </w:rPr>
              <w:t xml:space="preserve">    &lt;script src="../js/jquery-3.6.0.min.js"&gt;&lt;/script&gt;</w:t>
            </w:r>
          </w:p>
          <w:p w14:paraId="2A644879" w14:textId="77777777" w:rsidR="006877FD" w:rsidRPr="00433C1B" w:rsidRDefault="006877FD" w:rsidP="006877FD">
            <w:pPr>
              <w:spacing w:after="0" w:line="240" w:lineRule="auto"/>
              <w:rPr>
                <w:sz w:val="20"/>
                <w:szCs w:val="20"/>
                <w:lang w:val="vi-VN"/>
              </w:rPr>
            </w:pPr>
            <w:r w:rsidRPr="00433C1B">
              <w:rPr>
                <w:sz w:val="20"/>
                <w:szCs w:val="20"/>
                <w:lang w:val="vi-VN"/>
              </w:rPr>
              <w:t xml:space="preserve">    &lt;script src="../js/main.js"&gt;&lt;/script&gt;</w:t>
            </w:r>
          </w:p>
          <w:p w14:paraId="643D19AE" w14:textId="77777777" w:rsidR="006877FD" w:rsidRPr="00433C1B" w:rsidRDefault="006877FD" w:rsidP="006877FD">
            <w:pPr>
              <w:spacing w:after="0" w:line="240" w:lineRule="auto"/>
              <w:rPr>
                <w:sz w:val="20"/>
                <w:szCs w:val="20"/>
                <w:lang w:val="vi-VN"/>
              </w:rPr>
            </w:pPr>
            <w:r w:rsidRPr="00433C1B">
              <w:rPr>
                <w:sz w:val="20"/>
                <w:szCs w:val="20"/>
                <w:lang w:val="vi-VN"/>
              </w:rPr>
              <w:t xml:space="preserve">    &lt;title&gt;Báo giá&lt;/title&gt;</w:t>
            </w:r>
          </w:p>
          <w:p w14:paraId="170F0C3E" w14:textId="77777777" w:rsidR="006877FD" w:rsidRPr="00433C1B" w:rsidRDefault="006877FD" w:rsidP="006877FD">
            <w:pPr>
              <w:spacing w:after="0" w:line="240" w:lineRule="auto"/>
              <w:rPr>
                <w:sz w:val="20"/>
                <w:szCs w:val="20"/>
                <w:lang w:val="vi-VN"/>
              </w:rPr>
            </w:pPr>
            <w:r w:rsidRPr="00433C1B">
              <w:rPr>
                <w:sz w:val="20"/>
                <w:szCs w:val="20"/>
                <w:lang w:val="vi-VN"/>
              </w:rPr>
              <w:t>&lt;/head&gt;</w:t>
            </w:r>
          </w:p>
          <w:p w14:paraId="37556CCF" w14:textId="77777777" w:rsidR="006877FD" w:rsidRPr="00433C1B" w:rsidRDefault="006877FD" w:rsidP="006877FD">
            <w:pPr>
              <w:spacing w:after="0" w:line="240" w:lineRule="auto"/>
              <w:rPr>
                <w:sz w:val="20"/>
                <w:szCs w:val="20"/>
                <w:lang w:val="vi-VN"/>
              </w:rPr>
            </w:pPr>
            <w:r w:rsidRPr="00433C1B">
              <w:rPr>
                <w:sz w:val="20"/>
                <w:szCs w:val="20"/>
                <w:lang w:val="vi-VN"/>
              </w:rPr>
              <w:t>&lt;body&gt;</w:t>
            </w:r>
          </w:p>
          <w:p w14:paraId="633C0336" w14:textId="77777777" w:rsidR="006877FD" w:rsidRPr="00433C1B" w:rsidRDefault="006877FD" w:rsidP="006877FD">
            <w:pPr>
              <w:spacing w:after="0" w:line="240" w:lineRule="auto"/>
              <w:rPr>
                <w:sz w:val="20"/>
                <w:szCs w:val="20"/>
                <w:lang w:val="vi-VN"/>
              </w:rPr>
            </w:pPr>
            <w:r w:rsidRPr="00433C1B">
              <w:rPr>
                <w:sz w:val="20"/>
                <w:szCs w:val="20"/>
                <w:lang w:val="vi-VN"/>
              </w:rPr>
              <w:t xml:space="preserve">    &lt;header&gt;</w:t>
            </w:r>
          </w:p>
          <w:p w14:paraId="1054096F"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class="header-wrapped" style="background-color: #242526;"&gt;</w:t>
            </w:r>
          </w:p>
          <w:p w14:paraId="02FAA080"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63EBF250" w14:textId="77777777" w:rsidR="006877FD" w:rsidRPr="00433C1B" w:rsidRDefault="006877FD" w:rsidP="006877FD">
            <w:pPr>
              <w:spacing w:after="0" w:line="240" w:lineRule="auto"/>
              <w:rPr>
                <w:sz w:val="20"/>
                <w:szCs w:val="20"/>
                <w:lang w:val="vi-VN"/>
              </w:rPr>
            </w:pPr>
            <w:r w:rsidRPr="00433C1B">
              <w:rPr>
                <w:sz w:val="20"/>
                <w:szCs w:val="20"/>
                <w:lang w:val="vi-VN"/>
              </w:rPr>
              <w:t xml:space="preserve">    &lt;/header&gt;</w:t>
            </w:r>
          </w:p>
          <w:p w14:paraId="6DBBE085" w14:textId="77777777" w:rsidR="006877FD" w:rsidRPr="00433C1B" w:rsidRDefault="006877FD" w:rsidP="006877FD">
            <w:pPr>
              <w:spacing w:after="0" w:line="240" w:lineRule="auto"/>
              <w:rPr>
                <w:sz w:val="20"/>
                <w:szCs w:val="20"/>
                <w:lang w:val="vi-VN"/>
              </w:rPr>
            </w:pPr>
            <w:r w:rsidRPr="00433C1B">
              <w:rPr>
                <w:sz w:val="20"/>
                <w:szCs w:val="20"/>
                <w:lang w:val="vi-VN"/>
              </w:rPr>
              <w:t xml:space="preserve">    &lt;!-- Giới thiệu é--&gt;</w:t>
            </w:r>
          </w:p>
          <w:p w14:paraId="5BA15004"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class="container-fluid content-warpped" style="position: relative;"&gt;</w:t>
            </w:r>
          </w:p>
          <w:p w14:paraId="5687937A" w14:textId="77777777" w:rsidR="006877FD" w:rsidRPr="00433C1B" w:rsidRDefault="006877FD" w:rsidP="006877FD">
            <w:pPr>
              <w:spacing w:after="0" w:line="240" w:lineRule="auto"/>
              <w:rPr>
                <w:sz w:val="20"/>
                <w:szCs w:val="20"/>
                <w:lang w:val="vi-VN"/>
              </w:rPr>
            </w:pPr>
            <w:r w:rsidRPr="00433C1B">
              <w:rPr>
                <w:sz w:val="20"/>
                <w:szCs w:val="20"/>
                <w:lang w:val="vi-VN"/>
              </w:rPr>
              <w:t xml:space="preserve">        &lt;img src="../img/baogia.jpg" alt="bg" style="width: 100%;"&gt;</w:t>
            </w:r>
          </w:p>
          <w:p w14:paraId="2A3189FC"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class="overlay"&gt;&lt;/div&gt;</w:t>
            </w:r>
          </w:p>
          <w:p w14:paraId="49875A25"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class="yeucau"&gt;</w:t>
            </w:r>
          </w:p>
          <w:p w14:paraId="689A0FDC" w14:textId="77777777" w:rsidR="006877FD" w:rsidRPr="00433C1B" w:rsidRDefault="006877FD" w:rsidP="006877FD">
            <w:pPr>
              <w:spacing w:after="0" w:line="240" w:lineRule="auto"/>
              <w:rPr>
                <w:sz w:val="20"/>
                <w:szCs w:val="20"/>
                <w:lang w:val="vi-VN"/>
              </w:rPr>
            </w:pPr>
            <w:r w:rsidRPr="00433C1B">
              <w:rPr>
                <w:sz w:val="20"/>
                <w:szCs w:val="20"/>
                <w:lang w:val="vi-VN"/>
              </w:rPr>
              <w:t xml:space="preserve">        &lt;h1&gt;&lt;b&gt;YÊU CẦU KỊCH BẢN VÀ BÁO GIÁ&lt;/b&gt;&lt;/h1&gt;</w:t>
            </w:r>
          </w:p>
          <w:p w14:paraId="795F63A1"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5B7E093A"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        </w:t>
            </w:r>
          </w:p>
          <w:p w14:paraId="0D34EC16" w14:textId="77777777" w:rsidR="006877FD" w:rsidRPr="00433C1B" w:rsidRDefault="006877FD" w:rsidP="006877FD">
            <w:pPr>
              <w:spacing w:after="0" w:line="240" w:lineRule="auto"/>
              <w:rPr>
                <w:sz w:val="20"/>
                <w:szCs w:val="20"/>
                <w:lang w:val="vi-VN"/>
              </w:rPr>
            </w:pPr>
          </w:p>
          <w:p w14:paraId="4251BEB1"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class="container mt-5"&gt;</w:t>
            </w:r>
          </w:p>
          <w:p w14:paraId="550D56B4" w14:textId="77777777" w:rsidR="006877FD" w:rsidRPr="00433C1B" w:rsidRDefault="006877FD" w:rsidP="006877FD">
            <w:pPr>
              <w:spacing w:after="0" w:line="240" w:lineRule="auto"/>
              <w:rPr>
                <w:sz w:val="20"/>
                <w:szCs w:val="20"/>
                <w:lang w:val="vi-VN"/>
              </w:rPr>
            </w:pPr>
            <w:r w:rsidRPr="00433C1B">
              <w:rPr>
                <w:sz w:val="20"/>
                <w:szCs w:val="20"/>
                <w:lang w:val="vi-VN"/>
              </w:rPr>
              <w:t xml:space="preserve">        &lt;h4 class="text-center text-danger mb-4"&gt;&lt;b&gt;Cảm ơn bạn đã quan tâm đến dịch vụ của AQS Event&lt;/b&gt;&lt;/h4&gt;</w:t>
            </w:r>
          </w:p>
          <w:p w14:paraId="7BC41F63" w14:textId="77777777" w:rsidR="006877FD" w:rsidRPr="00433C1B" w:rsidRDefault="006877FD" w:rsidP="006877FD">
            <w:pPr>
              <w:spacing w:after="0" w:line="240" w:lineRule="auto"/>
              <w:rPr>
                <w:sz w:val="20"/>
                <w:szCs w:val="20"/>
                <w:lang w:val="vi-VN"/>
              </w:rPr>
            </w:pPr>
            <w:r w:rsidRPr="00433C1B">
              <w:rPr>
                <w:sz w:val="20"/>
                <w:szCs w:val="20"/>
                <w:lang w:val="vi-VN"/>
              </w:rPr>
              <w:t xml:space="preserve">        &lt;p class="text-center"&gt;Để nhận báo giá tổ chức sự kiện trọn gói cũng như các dịch vụ khác, vui lòng điền thông tin của bạn theo mẫu phía bên dưới.&lt;/p&gt;</w:t>
            </w:r>
          </w:p>
          <w:p w14:paraId="2DF51DAA" w14:textId="77777777" w:rsidR="006877FD" w:rsidRPr="00433C1B" w:rsidRDefault="006877FD" w:rsidP="006877FD">
            <w:pPr>
              <w:spacing w:after="0" w:line="240" w:lineRule="auto"/>
              <w:rPr>
                <w:sz w:val="20"/>
                <w:szCs w:val="20"/>
                <w:lang w:val="vi-VN"/>
              </w:rPr>
            </w:pPr>
            <w:r w:rsidRPr="00433C1B">
              <w:rPr>
                <w:sz w:val="20"/>
                <w:szCs w:val="20"/>
                <w:lang w:val="vi-VN"/>
              </w:rPr>
              <w:t xml:space="preserve">        &lt;p class="text-center"&gt;Ngay khi nhận được thông tin, chúng tôi sẽ phản hồi tới bạn trong thời gian sớm nhất.&lt;/p&gt;</w:t>
            </w:r>
          </w:p>
          <w:p w14:paraId="2F7FD09C" w14:textId="77777777" w:rsidR="006877FD" w:rsidRPr="00433C1B" w:rsidRDefault="006877FD" w:rsidP="006877FD">
            <w:pPr>
              <w:spacing w:after="0" w:line="240" w:lineRule="auto"/>
              <w:rPr>
                <w:sz w:val="20"/>
                <w:szCs w:val="20"/>
                <w:lang w:val="vi-VN"/>
              </w:rPr>
            </w:pPr>
            <w:r w:rsidRPr="00433C1B">
              <w:rPr>
                <w:sz w:val="20"/>
                <w:szCs w:val="20"/>
                <w:lang w:val="vi-VN"/>
              </w:rPr>
              <w:t xml:space="preserve">        &lt;p class="text-center mb-5"&gt;Chúng tôi cam kết bảo mật thông tin của bạn và không chia sẻ thông tin của bạn với bất kỳ bên thứ ba nào.&lt;/p&gt;</w:t>
            </w:r>
          </w:p>
          <w:p w14:paraId="5572BFF2"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class="row justify-content-center"&gt;</w:t>
            </w:r>
          </w:p>
          <w:p w14:paraId="2E3A877F"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class="col-md-8"&gt;</w:t>
            </w:r>
          </w:p>
          <w:p w14:paraId="166CF226"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class="form-border"&gt;</w:t>
            </w:r>
          </w:p>
          <w:p w14:paraId="6C925B91" w14:textId="77777777" w:rsidR="006877FD" w:rsidRPr="00433C1B" w:rsidRDefault="006877FD" w:rsidP="006877FD">
            <w:pPr>
              <w:spacing w:after="0" w:line="240" w:lineRule="auto"/>
              <w:rPr>
                <w:sz w:val="20"/>
                <w:szCs w:val="20"/>
                <w:lang w:val="vi-VN"/>
              </w:rPr>
            </w:pPr>
            <w:r w:rsidRPr="00433C1B">
              <w:rPr>
                <w:sz w:val="20"/>
                <w:szCs w:val="20"/>
                <w:lang w:val="vi-VN"/>
              </w:rPr>
              <w:t xml:space="preserve">                    &lt;form&gt;</w:t>
            </w:r>
          </w:p>
          <w:p w14:paraId="45CFB99E"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class="row"&gt;</w:t>
            </w:r>
          </w:p>
          <w:p w14:paraId="4D10CAA0"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class="col-md-6"&gt;</w:t>
            </w:r>
          </w:p>
          <w:p w14:paraId="183A2901"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0A43CCC7"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for="name"&gt;Họ và tên:&lt;/label&gt;</w:t>
            </w:r>
          </w:p>
          <w:p w14:paraId="6613B7B8"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type="text" class="form-control" id="name" name="name" required&gt;</w:t>
            </w:r>
          </w:p>
          <w:p w14:paraId="1D7C0E59"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3B3F3384"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02A817DD"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for="phone"&gt;Số điện thoại:&lt;/label&gt;</w:t>
            </w:r>
          </w:p>
          <w:p w14:paraId="05A822A6"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type="number" class="form-control" id="phone" name="phone" required&gt;</w:t>
            </w:r>
          </w:p>
          <w:p w14:paraId="1E45F7FA"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7D46E8BB"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245B445C"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for="email"&gt;Email:&lt;/label&gt;</w:t>
            </w:r>
          </w:p>
          <w:p w14:paraId="5C5A4760"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type="email" class="form-control" id="email" name="email" required&gt;</w:t>
            </w:r>
          </w:p>
          <w:p w14:paraId="0E71126F"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22DCD6A9"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0D23DCED"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class="col-md-6"&gt;</w:t>
            </w:r>
          </w:p>
          <w:p w14:paraId="63BAA2C8" w14:textId="77777777" w:rsidR="006877FD" w:rsidRPr="00433C1B" w:rsidRDefault="006877FD" w:rsidP="006877FD">
            <w:pPr>
              <w:rPr>
                <w:sz w:val="20"/>
                <w:szCs w:val="20"/>
                <w:lang w:val="vi-VN"/>
              </w:rPr>
            </w:pPr>
            <w:r w:rsidRPr="00433C1B">
              <w:rPr>
                <w:sz w:val="20"/>
                <w:szCs w:val="20"/>
                <w:lang w:val="vi-VN"/>
              </w:rPr>
              <w:t xml:space="preserve">                                &lt;div class="form-group"&gt;</w:t>
            </w:r>
          </w:p>
          <w:p w14:paraId="4D86B816" w14:textId="77777777" w:rsidR="006877FD" w:rsidRPr="00433C1B" w:rsidRDefault="006877FD" w:rsidP="006877FD">
            <w:pPr>
              <w:spacing w:after="0" w:line="240" w:lineRule="auto"/>
              <w:rPr>
                <w:sz w:val="20"/>
                <w:szCs w:val="20"/>
                <w:lang w:val="vi-VN"/>
              </w:rPr>
            </w:pPr>
            <w:r w:rsidRPr="00433C1B">
              <w:rPr>
                <w:sz w:val="20"/>
                <w:szCs w:val="20"/>
                <w:lang w:val="vi-VN"/>
              </w:rPr>
              <w:t>&lt;label for="event"&gt;Loại sự kiện:&lt;/label&gt;</w:t>
            </w:r>
          </w:p>
          <w:p w14:paraId="4450FA89" w14:textId="77777777" w:rsidR="006877FD" w:rsidRPr="00433C1B" w:rsidRDefault="006877FD" w:rsidP="006877FD">
            <w:pPr>
              <w:spacing w:after="0" w:line="240" w:lineRule="auto"/>
              <w:rPr>
                <w:sz w:val="20"/>
                <w:szCs w:val="20"/>
                <w:lang w:val="vi-VN"/>
              </w:rPr>
            </w:pPr>
            <w:r w:rsidRPr="00433C1B">
              <w:rPr>
                <w:sz w:val="20"/>
                <w:szCs w:val="20"/>
                <w:lang w:val="vi-VN"/>
              </w:rPr>
              <w:lastRenderedPageBreak/>
              <w:t xml:space="preserve">                                    &lt;input type="text" class="form-control" id="event" name="event" required&gt;</w:t>
            </w:r>
          </w:p>
          <w:p w14:paraId="71A82BBD"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5BA2E6EC"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1381CFEB"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for="date"&gt;Ngày tổ chức:&lt;/label&gt;</w:t>
            </w:r>
          </w:p>
          <w:p w14:paraId="76121839"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type="date" class="form-control" id="date" name="date" required&gt;</w:t>
            </w:r>
          </w:p>
          <w:p w14:paraId="2F384934"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1D5D2B88"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1A5BB981"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for="location"&gt;Địa điểm:&lt;/label&gt;</w:t>
            </w:r>
          </w:p>
          <w:p w14:paraId="4BE84D13"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type="text" class="form-control" id="location" name="location" required&gt;</w:t>
            </w:r>
          </w:p>
          <w:p w14:paraId="29E1A91F"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5121CE39"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18F130E2"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77ED0F36"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class="row"&gt;</w:t>
            </w:r>
          </w:p>
          <w:p w14:paraId="5C6D84E6"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class="col-md-6"&gt;</w:t>
            </w:r>
          </w:p>
          <w:p w14:paraId="7090562D"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6C46E864"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for="guest"&gt;Số lượng khách mời:&lt;/label&gt;</w:t>
            </w:r>
          </w:p>
          <w:p w14:paraId="774E41D4"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type="text" class="form-control" id="guest" name="guest" required&gt;</w:t>
            </w:r>
          </w:p>
          <w:p w14:paraId="10406BD0"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1274BF8A"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23E4D4B8"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class="col-md-6"&gt;</w:t>
            </w:r>
          </w:p>
          <w:p w14:paraId="1CC16A8B"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432105DA"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for="budget"&gt;Ngân sách dự kiến:&lt;/label&gt;</w:t>
            </w:r>
          </w:p>
          <w:p w14:paraId="64EA4E3D"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type="text" class="form-control" id="budget" name="budget" required&gt;</w:t>
            </w:r>
          </w:p>
          <w:p w14:paraId="0BC87665"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2472BA50"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60625CB0"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388AACAC"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class="form-group"&gt;</w:t>
            </w:r>
          </w:p>
          <w:p w14:paraId="3B0F0911" w14:textId="77777777" w:rsidR="006877FD" w:rsidRPr="00433C1B" w:rsidRDefault="006877FD" w:rsidP="006877FD">
            <w:pPr>
              <w:spacing w:after="0" w:line="240" w:lineRule="auto"/>
              <w:rPr>
                <w:sz w:val="20"/>
                <w:szCs w:val="20"/>
                <w:lang w:val="vi-VN"/>
              </w:rPr>
            </w:pPr>
            <w:r w:rsidRPr="00433C1B">
              <w:rPr>
                <w:sz w:val="20"/>
                <w:szCs w:val="20"/>
                <w:lang w:val="vi-VN"/>
              </w:rPr>
              <w:t xml:space="preserve">                            &lt;label for="note"&gt;Yêu cầu khác:&lt;/label&gt;</w:t>
            </w:r>
          </w:p>
          <w:p w14:paraId="4ADBAF10" w14:textId="77777777" w:rsidR="006877FD" w:rsidRPr="00433C1B" w:rsidRDefault="006877FD" w:rsidP="006877FD">
            <w:pPr>
              <w:spacing w:after="0" w:line="240" w:lineRule="auto"/>
              <w:rPr>
                <w:sz w:val="20"/>
                <w:szCs w:val="20"/>
                <w:lang w:val="vi-VN"/>
              </w:rPr>
            </w:pPr>
            <w:r w:rsidRPr="00433C1B">
              <w:rPr>
                <w:sz w:val="20"/>
                <w:szCs w:val="20"/>
                <w:lang w:val="vi-VN"/>
              </w:rPr>
              <w:t xml:space="preserve">                            &lt;input type="text" class="form-control" id="note" name="note"&gt;</w:t>
            </w:r>
          </w:p>
          <w:p w14:paraId="68D7C324"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38661D1C" w14:textId="77777777" w:rsidR="006877FD" w:rsidRPr="00433C1B" w:rsidRDefault="006877FD" w:rsidP="006877FD">
            <w:pPr>
              <w:spacing w:after="0" w:line="240" w:lineRule="auto"/>
              <w:rPr>
                <w:sz w:val="20"/>
                <w:szCs w:val="20"/>
                <w:lang w:val="vi-VN"/>
              </w:rPr>
            </w:pPr>
            <w:r w:rsidRPr="00433C1B">
              <w:rPr>
                <w:sz w:val="20"/>
                <w:szCs w:val="20"/>
                <w:lang w:val="vi-VN"/>
              </w:rPr>
              <w:t xml:space="preserve">                        &lt;!-- &lt;button type="submit" class="btn btn-danger btn-block"&gt;Gửi yêu cầu&lt;/button&gt; --&gt;</w:t>
            </w:r>
          </w:p>
          <w:p w14:paraId="40779DA1"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 class="text-center"&gt;</w:t>
            </w:r>
          </w:p>
          <w:p w14:paraId="47E6F6E4" w14:textId="77777777" w:rsidR="006877FD" w:rsidRPr="00433C1B" w:rsidRDefault="006877FD" w:rsidP="006877FD">
            <w:pPr>
              <w:spacing w:after="0" w:line="240" w:lineRule="auto"/>
              <w:rPr>
                <w:sz w:val="20"/>
                <w:szCs w:val="20"/>
                <w:lang w:val="vi-VN"/>
              </w:rPr>
            </w:pPr>
            <w:r w:rsidRPr="00433C1B">
              <w:rPr>
                <w:sz w:val="20"/>
                <w:szCs w:val="20"/>
                <w:lang w:val="vi-VN"/>
              </w:rPr>
              <w:t xml:space="preserve">                            &lt;button type="submit" class="btn btn-danger"&gt;Gửi yêu cầu&lt;/button&gt;</w:t>
            </w:r>
          </w:p>
          <w:p w14:paraId="029A54A9"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75AE83F9" w14:textId="77777777" w:rsidR="006877FD" w:rsidRPr="00433C1B" w:rsidRDefault="006877FD" w:rsidP="006877FD">
            <w:pPr>
              <w:spacing w:after="0" w:line="240" w:lineRule="auto"/>
              <w:rPr>
                <w:sz w:val="20"/>
                <w:szCs w:val="20"/>
                <w:lang w:val="vi-VN"/>
              </w:rPr>
            </w:pPr>
            <w:r w:rsidRPr="00433C1B">
              <w:rPr>
                <w:sz w:val="20"/>
                <w:szCs w:val="20"/>
                <w:lang w:val="vi-VN"/>
              </w:rPr>
              <w:t xml:space="preserve">                    &lt;/form&gt;</w:t>
            </w:r>
          </w:p>
          <w:p w14:paraId="4309EA96" w14:textId="77777777" w:rsidR="006877FD" w:rsidRPr="00433C1B" w:rsidRDefault="006877FD" w:rsidP="006877FD">
            <w:pPr>
              <w:spacing w:after="0" w:line="240" w:lineRule="auto"/>
              <w:rPr>
                <w:sz w:val="20"/>
                <w:szCs w:val="20"/>
                <w:lang w:val="vi-VN"/>
              </w:rPr>
            </w:pPr>
            <w:r w:rsidRPr="00433C1B">
              <w:rPr>
                <w:sz w:val="20"/>
                <w:szCs w:val="20"/>
                <w:lang w:val="vi-VN"/>
              </w:rPr>
              <w:t xml:space="preserve">                    </w:t>
            </w:r>
          </w:p>
          <w:p w14:paraId="6E794219"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3CE9AF78"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6BFD6821"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7390BC83" w14:textId="77777777" w:rsidR="006877FD" w:rsidRPr="00433C1B" w:rsidRDefault="006877FD" w:rsidP="006877FD">
            <w:pPr>
              <w:spacing w:after="0" w:line="240" w:lineRule="auto"/>
              <w:rPr>
                <w:sz w:val="20"/>
                <w:szCs w:val="20"/>
                <w:lang w:val="vi-VN"/>
              </w:rPr>
            </w:pPr>
            <w:r w:rsidRPr="00433C1B">
              <w:rPr>
                <w:sz w:val="20"/>
                <w:szCs w:val="20"/>
                <w:lang w:val="vi-VN"/>
              </w:rPr>
              <w:t xml:space="preserve">    &lt;/div&gt;</w:t>
            </w:r>
          </w:p>
          <w:p w14:paraId="129CD79E" w14:textId="77777777" w:rsidR="006877FD" w:rsidRPr="00433C1B" w:rsidRDefault="006877FD" w:rsidP="006877FD">
            <w:pPr>
              <w:spacing w:after="0" w:line="240" w:lineRule="auto"/>
              <w:rPr>
                <w:sz w:val="20"/>
                <w:szCs w:val="20"/>
                <w:lang w:val="vi-VN"/>
              </w:rPr>
            </w:pPr>
            <w:r w:rsidRPr="00433C1B">
              <w:rPr>
                <w:sz w:val="20"/>
                <w:szCs w:val="20"/>
                <w:lang w:val="vi-VN"/>
              </w:rPr>
              <w:t xml:space="preserve">    &lt;!-- Site footer --&gt;</w:t>
            </w:r>
          </w:p>
          <w:p w14:paraId="26087CC6" w14:textId="77777777" w:rsidR="006877FD" w:rsidRPr="00433C1B" w:rsidRDefault="006877FD" w:rsidP="006877FD">
            <w:pPr>
              <w:spacing w:after="0" w:line="240" w:lineRule="auto"/>
              <w:rPr>
                <w:sz w:val="20"/>
                <w:szCs w:val="20"/>
                <w:lang w:val="vi-VN"/>
              </w:rPr>
            </w:pPr>
            <w:r w:rsidRPr="00433C1B">
              <w:rPr>
                <w:sz w:val="20"/>
                <w:szCs w:val="20"/>
                <w:lang w:val="vi-VN"/>
              </w:rPr>
              <w:t xml:space="preserve">    &lt;footer class="site-footer" &gt;</w:t>
            </w:r>
          </w:p>
          <w:p w14:paraId="2EA7907F" w14:textId="77777777" w:rsidR="006877FD" w:rsidRPr="00433C1B" w:rsidRDefault="006877FD" w:rsidP="006877FD">
            <w:pPr>
              <w:spacing w:after="0" w:line="240" w:lineRule="auto"/>
              <w:rPr>
                <w:sz w:val="20"/>
                <w:szCs w:val="20"/>
                <w:lang w:val="vi-VN"/>
              </w:rPr>
            </w:pPr>
            <w:r w:rsidRPr="00433C1B">
              <w:rPr>
                <w:sz w:val="20"/>
                <w:szCs w:val="20"/>
                <w:lang w:val="vi-VN"/>
              </w:rPr>
              <w:t xml:space="preserve">      </w:t>
            </w:r>
          </w:p>
          <w:p w14:paraId="6D5F266F" w14:textId="77777777" w:rsidR="006877FD" w:rsidRPr="00433C1B" w:rsidRDefault="006877FD" w:rsidP="006877FD">
            <w:pPr>
              <w:spacing w:after="0" w:line="240" w:lineRule="auto"/>
              <w:rPr>
                <w:sz w:val="20"/>
                <w:szCs w:val="20"/>
                <w:lang w:val="vi-VN"/>
              </w:rPr>
            </w:pPr>
            <w:r w:rsidRPr="00433C1B">
              <w:rPr>
                <w:sz w:val="20"/>
                <w:szCs w:val="20"/>
                <w:lang w:val="vi-VN"/>
              </w:rPr>
              <w:t xml:space="preserve">    &lt;/footer&gt;</w:t>
            </w:r>
          </w:p>
          <w:p w14:paraId="76526968" w14:textId="77777777" w:rsidR="006877FD" w:rsidRPr="00433C1B" w:rsidRDefault="006877FD" w:rsidP="006877FD">
            <w:pPr>
              <w:spacing w:after="0" w:line="240" w:lineRule="auto"/>
              <w:rPr>
                <w:sz w:val="20"/>
                <w:szCs w:val="20"/>
                <w:lang w:val="vi-VN"/>
              </w:rPr>
            </w:pPr>
            <w:r w:rsidRPr="00433C1B">
              <w:rPr>
                <w:sz w:val="20"/>
                <w:szCs w:val="20"/>
                <w:lang w:val="vi-VN"/>
              </w:rPr>
              <w:t>&lt;/body&gt;</w:t>
            </w:r>
          </w:p>
          <w:p w14:paraId="1259C5EE" w14:textId="52A2A900" w:rsidR="006877FD" w:rsidRPr="00433C1B" w:rsidRDefault="006877FD" w:rsidP="006877FD">
            <w:pPr>
              <w:rPr>
                <w:sz w:val="20"/>
                <w:szCs w:val="20"/>
                <w:lang w:val="vi-VN"/>
              </w:rPr>
            </w:pPr>
            <w:r w:rsidRPr="00433C1B">
              <w:rPr>
                <w:sz w:val="20"/>
                <w:szCs w:val="20"/>
                <w:lang w:val="vi-VN"/>
              </w:rPr>
              <w:t>&lt;/html&gt;</w:t>
            </w:r>
          </w:p>
        </w:tc>
      </w:tr>
    </w:tbl>
    <w:p w14:paraId="2C7D6268" w14:textId="77777777" w:rsidR="00087991" w:rsidRDefault="00087991" w:rsidP="00116AD2">
      <w:pPr>
        <w:jc w:val="center"/>
        <w:rPr>
          <w:lang w:val="vi-VN"/>
        </w:rPr>
      </w:pPr>
    </w:p>
    <w:p w14:paraId="45C86398" w14:textId="77777777" w:rsidR="00087991" w:rsidRDefault="00087991">
      <w:pPr>
        <w:rPr>
          <w:lang w:val="vi-VN"/>
        </w:rPr>
      </w:pPr>
      <w:r>
        <w:rPr>
          <w:lang w:val="vi-VN"/>
        </w:rPr>
        <w:br w:type="page"/>
      </w:r>
    </w:p>
    <w:p w14:paraId="2F4516C5" w14:textId="6134E880" w:rsidR="006877FD" w:rsidRDefault="00FA6FA5" w:rsidP="00116AD2">
      <w:pPr>
        <w:jc w:val="center"/>
        <w:rPr>
          <w:lang w:val="vi-VN"/>
        </w:rPr>
      </w:pPr>
      <w:r>
        <w:rPr>
          <w:lang w:val="vi-VN"/>
        </w:rPr>
        <w:lastRenderedPageBreak/>
        <w:t>TRANG LIÊN HỆ</w:t>
      </w:r>
    </w:p>
    <w:tbl>
      <w:tblPr>
        <w:tblStyle w:val="TableGrid"/>
        <w:tblW w:w="0" w:type="auto"/>
        <w:tblLook w:val="04A0" w:firstRow="1" w:lastRow="0" w:firstColumn="1" w:lastColumn="0" w:noHBand="0" w:noVBand="1"/>
      </w:tblPr>
      <w:tblGrid>
        <w:gridCol w:w="9062"/>
      </w:tblGrid>
      <w:tr w:rsidR="00B065DD" w14:paraId="49781FDD" w14:textId="77777777" w:rsidTr="00B065DD">
        <w:tc>
          <w:tcPr>
            <w:tcW w:w="9062" w:type="dxa"/>
          </w:tcPr>
          <w:p w14:paraId="27F70F63" w14:textId="77777777" w:rsidR="00D231C6" w:rsidRPr="00D231C6" w:rsidRDefault="00D231C6" w:rsidP="00D231C6">
            <w:pPr>
              <w:spacing w:after="0" w:line="240" w:lineRule="auto"/>
              <w:rPr>
                <w:sz w:val="20"/>
                <w:szCs w:val="18"/>
                <w:lang w:val="vi-VN"/>
              </w:rPr>
            </w:pPr>
            <w:r w:rsidRPr="00D231C6">
              <w:rPr>
                <w:sz w:val="20"/>
                <w:szCs w:val="18"/>
                <w:lang w:val="vi-VN"/>
              </w:rPr>
              <w:t>&lt;!DOCTYPE html&gt;</w:t>
            </w:r>
          </w:p>
          <w:p w14:paraId="4C161132" w14:textId="77777777" w:rsidR="00D231C6" w:rsidRPr="00D231C6" w:rsidRDefault="00D231C6" w:rsidP="00D231C6">
            <w:pPr>
              <w:spacing w:after="0" w:line="240" w:lineRule="auto"/>
              <w:rPr>
                <w:sz w:val="20"/>
                <w:szCs w:val="18"/>
                <w:lang w:val="vi-VN"/>
              </w:rPr>
            </w:pPr>
            <w:r w:rsidRPr="00D231C6">
              <w:rPr>
                <w:sz w:val="20"/>
                <w:szCs w:val="18"/>
                <w:lang w:val="vi-VN"/>
              </w:rPr>
              <w:t>&lt;html lang="en"&gt;</w:t>
            </w:r>
          </w:p>
          <w:p w14:paraId="059E88E7" w14:textId="77777777" w:rsidR="00D231C6" w:rsidRPr="00D231C6" w:rsidRDefault="00D231C6" w:rsidP="00D231C6">
            <w:pPr>
              <w:spacing w:after="0" w:line="240" w:lineRule="auto"/>
              <w:rPr>
                <w:sz w:val="20"/>
                <w:szCs w:val="18"/>
                <w:lang w:val="vi-VN"/>
              </w:rPr>
            </w:pPr>
          </w:p>
          <w:p w14:paraId="2DF6C250" w14:textId="77777777" w:rsidR="00D231C6" w:rsidRPr="00D231C6" w:rsidRDefault="00D231C6" w:rsidP="00D231C6">
            <w:pPr>
              <w:spacing w:after="0" w:line="240" w:lineRule="auto"/>
              <w:rPr>
                <w:sz w:val="20"/>
                <w:szCs w:val="18"/>
                <w:lang w:val="vi-VN"/>
              </w:rPr>
            </w:pPr>
            <w:r w:rsidRPr="00D231C6">
              <w:rPr>
                <w:sz w:val="20"/>
                <w:szCs w:val="18"/>
                <w:lang w:val="vi-VN"/>
              </w:rPr>
              <w:t>&lt;head&gt;</w:t>
            </w:r>
          </w:p>
          <w:p w14:paraId="6E8939F9" w14:textId="77777777" w:rsidR="00D231C6" w:rsidRPr="00D231C6" w:rsidRDefault="00D231C6" w:rsidP="00D231C6">
            <w:pPr>
              <w:spacing w:after="0" w:line="240" w:lineRule="auto"/>
              <w:rPr>
                <w:sz w:val="20"/>
                <w:szCs w:val="18"/>
                <w:lang w:val="vi-VN"/>
              </w:rPr>
            </w:pPr>
            <w:r w:rsidRPr="00D231C6">
              <w:rPr>
                <w:sz w:val="20"/>
                <w:szCs w:val="18"/>
                <w:lang w:val="vi-VN"/>
              </w:rPr>
              <w:t xml:space="preserve">  &lt;meta charset="UTF-8"&gt;</w:t>
            </w:r>
          </w:p>
          <w:p w14:paraId="2181E72A" w14:textId="77777777" w:rsidR="00D231C6" w:rsidRPr="00D231C6" w:rsidRDefault="00D231C6" w:rsidP="00D231C6">
            <w:pPr>
              <w:spacing w:after="0" w:line="240" w:lineRule="auto"/>
              <w:rPr>
                <w:sz w:val="20"/>
                <w:szCs w:val="18"/>
                <w:lang w:val="vi-VN"/>
              </w:rPr>
            </w:pPr>
            <w:r w:rsidRPr="00D231C6">
              <w:rPr>
                <w:sz w:val="20"/>
                <w:szCs w:val="18"/>
                <w:lang w:val="vi-VN"/>
              </w:rPr>
              <w:t xml:space="preserve">  &lt;meta name="viewport" content="width=device-width, initial-scale=1.0"&gt;</w:t>
            </w:r>
          </w:p>
          <w:p w14:paraId="0F8E0AB5" w14:textId="77777777" w:rsidR="00D231C6" w:rsidRPr="00D231C6" w:rsidRDefault="00D231C6" w:rsidP="00D231C6">
            <w:pPr>
              <w:spacing w:after="0" w:line="240" w:lineRule="auto"/>
              <w:rPr>
                <w:sz w:val="20"/>
                <w:szCs w:val="18"/>
                <w:lang w:val="vi-VN"/>
              </w:rPr>
            </w:pPr>
            <w:r w:rsidRPr="00D231C6">
              <w:rPr>
                <w:sz w:val="20"/>
                <w:szCs w:val="18"/>
                <w:lang w:val="vi-VN"/>
              </w:rPr>
              <w:t xml:space="preserve">  &lt;title&gt;Contact Page&lt;/title&gt;</w:t>
            </w:r>
          </w:p>
          <w:p w14:paraId="573D6A10" w14:textId="77777777" w:rsidR="00D231C6" w:rsidRPr="00D231C6" w:rsidRDefault="00D231C6" w:rsidP="00D231C6">
            <w:pPr>
              <w:spacing w:after="0" w:line="240" w:lineRule="auto"/>
              <w:rPr>
                <w:sz w:val="20"/>
                <w:szCs w:val="18"/>
                <w:lang w:val="vi-VN"/>
              </w:rPr>
            </w:pPr>
            <w:r w:rsidRPr="00D231C6">
              <w:rPr>
                <w:sz w:val="20"/>
                <w:szCs w:val="18"/>
                <w:lang w:val="vi-VN"/>
              </w:rPr>
              <w:t xml:space="preserve">  &lt;link rel="stylesheet" href="https://cdnjs.cloudflare.com/ajax/libs/font-awesome/5.15.3/css/all.min.css"&gt;</w:t>
            </w:r>
          </w:p>
          <w:p w14:paraId="6A1ADD5F" w14:textId="77777777" w:rsidR="00D231C6" w:rsidRPr="00D231C6" w:rsidRDefault="00D231C6" w:rsidP="00D231C6">
            <w:pPr>
              <w:spacing w:after="0" w:line="240" w:lineRule="auto"/>
              <w:rPr>
                <w:sz w:val="20"/>
                <w:szCs w:val="18"/>
                <w:lang w:val="vi-VN"/>
              </w:rPr>
            </w:pPr>
            <w:r w:rsidRPr="00D231C6">
              <w:rPr>
                <w:sz w:val="20"/>
                <w:szCs w:val="18"/>
                <w:lang w:val="vi-VN"/>
              </w:rPr>
              <w:t xml:space="preserve">  &lt;/link&gt;</w:t>
            </w:r>
          </w:p>
          <w:p w14:paraId="23AB857E" w14:textId="77777777" w:rsidR="00D231C6" w:rsidRPr="00D231C6" w:rsidRDefault="00D231C6" w:rsidP="00D231C6">
            <w:pPr>
              <w:spacing w:after="0" w:line="240" w:lineRule="auto"/>
              <w:rPr>
                <w:sz w:val="20"/>
                <w:szCs w:val="18"/>
                <w:lang w:val="vi-VN"/>
              </w:rPr>
            </w:pPr>
            <w:r w:rsidRPr="00D231C6">
              <w:rPr>
                <w:sz w:val="20"/>
                <w:szCs w:val="18"/>
                <w:lang w:val="vi-VN"/>
              </w:rPr>
              <w:t xml:space="preserve">  &lt;link rel="stylesheet" href="../css/bootstrap.min.css"&gt;</w:t>
            </w:r>
          </w:p>
          <w:p w14:paraId="062CEF8B" w14:textId="77777777" w:rsidR="00D231C6" w:rsidRPr="00D231C6" w:rsidRDefault="00D231C6" w:rsidP="00D231C6">
            <w:pPr>
              <w:spacing w:after="0" w:line="240" w:lineRule="auto"/>
              <w:rPr>
                <w:sz w:val="20"/>
                <w:szCs w:val="18"/>
                <w:lang w:val="vi-VN"/>
              </w:rPr>
            </w:pPr>
            <w:r w:rsidRPr="00D231C6">
              <w:rPr>
                <w:sz w:val="20"/>
                <w:szCs w:val="18"/>
                <w:lang w:val="vi-VN"/>
              </w:rPr>
              <w:t xml:space="preserve">  &lt;link rel="stylesheet" href="../css/stylesheet.css"&gt;</w:t>
            </w:r>
          </w:p>
          <w:p w14:paraId="04EE66E4" w14:textId="77777777" w:rsidR="00D231C6" w:rsidRPr="00D231C6" w:rsidRDefault="00D231C6" w:rsidP="00D231C6">
            <w:pPr>
              <w:spacing w:after="0" w:line="240" w:lineRule="auto"/>
              <w:rPr>
                <w:sz w:val="20"/>
                <w:szCs w:val="18"/>
                <w:lang w:val="vi-VN"/>
              </w:rPr>
            </w:pPr>
            <w:r w:rsidRPr="00D231C6">
              <w:rPr>
                <w:sz w:val="20"/>
                <w:szCs w:val="18"/>
                <w:lang w:val="vi-VN"/>
              </w:rPr>
              <w:t xml:space="preserve">  &lt;script src="../js/bootstrap.bundle.min.js"&gt;&lt;/script&gt;</w:t>
            </w:r>
          </w:p>
          <w:p w14:paraId="48EDDF91" w14:textId="77777777" w:rsidR="00D231C6" w:rsidRPr="00D231C6" w:rsidRDefault="00D231C6" w:rsidP="00D231C6">
            <w:pPr>
              <w:spacing w:after="0" w:line="240" w:lineRule="auto"/>
              <w:rPr>
                <w:sz w:val="20"/>
                <w:szCs w:val="18"/>
                <w:lang w:val="vi-VN"/>
              </w:rPr>
            </w:pPr>
            <w:r w:rsidRPr="00D231C6">
              <w:rPr>
                <w:sz w:val="20"/>
                <w:szCs w:val="18"/>
                <w:lang w:val="vi-VN"/>
              </w:rPr>
              <w:t xml:space="preserve">  &lt;script src="../js/bootstrap.min.js"&gt;&lt;/script&gt;</w:t>
            </w:r>
          </w:p>
          <w:p w14:paraId="68A693FE" w14:textId="77777777" w:rsidR="00D231C6" w:rsidRPr="00D231C6" w:rsidRDefault="00D231C6" w:rsidP="00D231C6">
            <w:pPr>
              <w:spacing w:after="0" w:line="240" w:lineRule="auto"/>
              <w:rPr>
                <w:sz w:val="20"/>
                <w:szCs w:val="18"/>
                <w:lang w:val="vi-VN"/>
              </w:rPr>
            </w:pPr>
            <w:r w:rsidRPr="00D231C6">
              <w:rPr>
                <w:sz w:val="20"/>
                <w:szCs w:val="18"/>
                <w:lang w:val="vi-VN"/>
              </w:rPr>
              <w:t xml:space="preserve">  &lt;script src="../js/jquery-3.6.0.min.js"&gt;&lt;/script&gt;</w:t>
            </w:r>
          </w:p>
          <w:p w14:paraId="59885AB4" w14:textId="77777777" w:rsidR="00D231C6" w:rsidRPr="00D231C6" w:rsidRDefault="00D231C6" w:rsidP="00D231C6">
            <w:pPr>
              <w:spacing w:after="0" w:line="240" w:lineRule="auto"/>
              <w:rPr>
                <w:sz w:val="20"/>
                <w:szCs w:val="18"/>
                <w:lang w:val="vi-VN"/>
              </w:rPr>
            </w:pPr>
            <w:r w:rsidRPr="00D231C6">
              <w:rPr>
                <w:sz w:val="20"/>
                <w:szCs w:val="18"/>
                <w:lang w:val="vi-VN"/>
              </w:rPr>
              <w:t xml:space="preserve">  &lt;script src="../js/main.js"&gt;&lt;/script&gt;</w:t>
            </w:r>
          </w:p>
          <w:p w14:paraId="5F0C86A7" w14:textId="77777777" w:rsidR="00D231C6" w:rsidRPr="00D231C6" w:rsidRDefault="00D231C6" w:rsidP="00D231C6">
            <w:pPr>
              <w:spacing w:after="0" w:line="240" w:lineRule="auto"/>
              <w:rPr>
                <w:sz w:val="20"/>
                <w:szCs w:val="18"/>
                <w:lang w:val="vi-VN"/>
              </w:rPr>
            </w:pPr>
            <w:r w:rsidRPr="00D231C6">
              <w:rPr>
                <w:sz w:val="20"/>
                <w:szCs w:val="18"/>
                <w:lang w:val="vi-VN"/>
              </w:rPr>
              <w:t>&lt;/head&gt;</w:t>
            </w:r>
          </w:p>
          <w:p w14:paraId="7E9697A5" w14:textId="77777777" w:rsidR="00D231C6" w:rsidRPr="00D231C6" w:rsidRDefault="00D231C6" w:rsidP="00D231C6">
            <w:pPr>
              <w:spacing w:after="0" w:line="240" w:lineRule="auto"/>
              <w:rPr>
                <w:sz w:val="20"/>
                <w:szCs w:val="18"/>
                <w:lang w:val="vi-VN"/>
              </w:rPr>
            </w:pPr>
            <w:r w:rsidRPr="00D231C6">
              <w:rPr>
                <w:sz w:val="20"/>
                <w:szCs w:val="18"/>
                <w:lang w:val="vi-VN"/>
              </w:rPr>
              <w:t>&lt;body&gt;</w:t>
            </w:r>
          </w:p>
          <w:p w14:paraId="7244931E" w14:textId="77777777" w:rsidR="00D231C6" w:rsidRPr="00D231C6" w:rsidRDefault="00D231C6" w:rsidP="00D231C6">
            <w:pPr>
              <w:spacing w:after="0" w:line="240" w:lineRule="auto"/>
              <w:rPr>
                <w:sz w:val="20"/>
                <w:szCs w:val="18"/>
                <w:lang w:val="vi-VN"/>
              </w:rPr>
            </w:pPr>
            <w:r w:rsidRPr="00D231C6">
              <w:rPr>
                <w:sz w:val="20"/>
                <w:szCs w:val="18"/>
                <w:lang w:val="vi-VN"/>
              </w:rPr>
              <w:t xml:space="preserve">  &lt;!-- Header --&gt;</w:t>
            </w:r>
          </w:p>
          <w:p w14:paraId="4BCCE19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class="header-wrapped" style="background-color: #242526;"&gt;</w:t>
            </w:r>
          </w:p>
          <w:p w14:paraId="0DF7CCF4" w14:textId="77777777" w:rsidR="00D231C6" w:rsidRPr="00D231C6" w:rsidRDefault="00D231C6" w:rsidP="00D231C6">
            <w:pPr>
              <w:spacing w:after="0" w:line="240" w:lineRule="auto"/>
              <w:rPr>
                <w:sz w:val="20"/>
                <w:szCs w:val="18"/>
                <w:lang w:val="vi-VN"/>
              </w:rPr>
            </w:pPr>
          </w:p>
          <w:p w14:paraId="767E77B7"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CC3A7D5" w14:textId="77777777" w:rsidR="00D231C6" w:rsidRPr="00D231C6" w:rsidRDefault="00D231C6" w:rsidP="00D231C6">
            <w:pPr>
              <w:spacing w:after="0" w:line="240" w:lineRule="auto"/>
              <w:rPr>
                <w:sz w:val="20"/>
                <w:szCs w:val="18"/>
                <w:lang w:val="vi-VN"/>
              </w:rPr>
            </w:pPr>
          </w:p>
          <w:p w14:paraId="290A7610"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class="container content-wrapped"&gt;</w:t>
            </w:r>
          </w:p>
          <w:p w14:paraId="11601C02"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class="d-flex list-box bg-white"&gt;</w:t>
            </w:r>
          </w:p>
          <w:p w14:paraId="2F1F2430"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class="item"&gt;</w:t>
            </w:r>
          </w:p>
          <w:p w14:paraId="58BC0666" w14:textId="77777777" w:rsidR="00D231C6" w:rsidRPr="00D231C6" w:rsidRDefault="00D231C6" w:rsidP="00D231C6">
            <w:pPr>
              <w:spacing w:after="0" w:line="240" w:lineRule="auto"/>
              <w:rPr>
                <w:sz w:val="20"/>
                <w:szCs w:val="18"/>
                <w:lang w:val="vi-VN"/>
              </w:rPr>
            </w:pPr>
            <w:r w:rsidRPr="00D231C6">
              <w:rPr>
                <w:sz w:val="20"/>
                <w:szCs w:val="18"/>
                <w:lang w:val="vi-VN"/>
              </w:rPr>
              <w:t xml:space="preserve">        &lt;h1 class="text-center mt-5 mb-5" style="color: red;"&gt;TRỰC TIẾP&lt;/h1&gt;</w:t>
            </w:r>
          </w:p>
          <w:p w14:paraId="404E6367"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class="text-center"&gt;</w:t>
            </w:r>
          </w:p>
          <w:p w14:paraId="1A4832EC"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&lt;p&gt;Bạn có thể trực tiếp cần phòng của AQS EVENT để được hỗ trợ giải đáp mọi thắc mắc và từ vấn miễn phí.&lt;/p&gt;</w:t>
            </w:r>
          </w:p>
          <w:p w14:paraId="5ED64CAB"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&lt;p&gt;Địa chỉ: 12 Nguyễn Văn Bảo, Phường 4, Gò Vấp, TP.HCM&lt;/p&gt;</w:t>
            </w:r>
          </w:p>
          <w:p w14:paraId="5E481A28"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0F2048CD"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49592E6"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class="item"&gt;</w:t>
            </w:r>
          </w:p>
          <w:p w14:paraId="593164C2" w14:textId="77777777" w:rsidR="00D231C6" w:rsidRPr="00D231C6" w:rsidRDefault="00D231C6" w:rsidP="00D231C6">
            <w:pPr>
              <w:spacing w:after="0" w:line="240" w:lineRule="auto"/>
              <w:rPr>
                <w:sz w:val="20"/>
                <w:szCs w:val="18"/>
                <w:lang w:val="vi-VN"/>
              </w:rPr>
            </w:pPr>
            <w:r w:rsidRPr="00D231C6">
              <w:rPr>
                <w:sz w:val="20"/>
                <w:szCs w:val="18"/>
                <w:lang w:val="vi-VN"/>
              </w:rPr>
              <w:t xml:space="preserve">        &lt;h1 class="text-center mt-5 mb-5" style="color: red;"&gt;HOTLINE 24/7&lt;/h1&gt;</w:t>
            </w:r>
          </w:p>
          <w:p w14:paraId="56F35332"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class="text-center"&gt;</w:t>
            </w:r>
          </w:p>
          <w:p w14:paraId="4FCB9482"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&lt;p&gt;Hãy liên hệ ngay với AQS EVENT, bạn sẽ được đáp ứng mọi thắc mắc về tổ chức sự kiện từ vấn miễn phí ngay</w:t>
            </w:r>
          </w:p>
          <w:p w14:paraId="500D15EB" w14:textId="77777777" w:rsidR="00D231C6" w:rsidRPr="00D231C6" w:rsidRDefault="00D231C6" w:rsidP="00D231C6">
            <w:pPr>
              <w:spacing w:after="0" w:line="240" w:lineRule="auto"/>
              <w:rPr>
                <w:sz w:val="20"/>
                <w:szCs w:val="18"/>
                <w:lang w:val="vi-VN"/>
              </w:rPr>
            </w:pPr>
            <w:r w:rsidRPr="00D231C6">
              <w:rPr>
                <w:sz w:val="20"/>
                <w:szCs w:val="18"/>
                <w:lang w:val="vi-VN"/>
              </w:rPr>
              <w:t xml:space="preserve">            lập tức&lt;/p&gt;</w:t>
            </w:r>
          </w:p>
          <w:p w14:paraId="210EB848"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&lt;p&gt;+84 123456789&lt;/p&gt;</w:t>
            </w:r>
          </w:p>
          <w:p w14:paraId="4CC068D0"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0C81D86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C584714"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class="item"&gt;</w:t>
            </w:r>
          </w:p>
          <w:p w14:paraId="11ABABAD" w14:textId="77777777" w:rsidR="00D231C6" w:rsidRPr="00D231C6" w:rsidRDefault="00D231C6" w:rsidP="00D231C6">
            <w:pPr>
              <w:spacing w:after="0" w:line="240" w:lineRule="auto"/>
              <w:rPr>
                <w:sz w:val="20"/>
                <w:szCs w:val="18"/>
                <w:lang w:val="vi-VN"/>
              </w:rPr>
            </w:pPr>
            <w:r w:rsidRPr="00D231C6">
              <w:rPr>
                <w:sz w:val="20"/>
                <w:szCs w:val="18"/>
                <w:lang w:val="vi-VN"/>
              </w:rPr>
              <w:t xml:space="preserve">        &lt;h1 class="text-center mt-5 mb-5" style="color: red;"&gt;EMAIL&lt;/h1&gt;</w:t>
            </w:r>
          </w:p>
          <w:p w14:paraId="01E5C46C"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class="text-center"&gt;</w:t>
            </w:r>
          </w:p>
          <w:p w14:paraId="66AD1C07"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&lt;p&gt;Nếu bạn không liên hệ được với chúng tôi qua hotline, hãy gửi ngay yêu cầu vào</w:t>
            </w:r>
          </w:p>
          <w:p w14:paraId="1A192C9D" w14:textId="77777777" w:rsidR="00D231C6" w:rsidRPr="00D231C6" w:rsidRDefault="00D231C6" w:rsidP="00D231C6">
            <w:pPr>
              <w:spacing w:after="0" w:line="240" w:lineRule="auto"/>
              <w:rPr>
                <w:sz w:val="20"/>
                <w:szCs w:val="18"/>
                <w:lang w:val="vi-VN"/>
              </w:rPr>
            </w:pPr>
            <w:r w:rsidRPr="00D231C6">
              <w:rPr>
                <w:sz w:val="20"/>
                <w:szCs w:val="18"/>
                <w:lang w:val="vi-VN"/>
              </w:rPr>
              <w:t xml:space="preserve">            email AQS EVENT sẽ tư vấn giúp bạn.&lt;/p&gt;</w:t>
            </w:r>
          </w:p>
          <w:p w14:paraId="52D13503" w14:textId="77777777" w:rsidR="00D231C6" w:rsidRPr="00D231C6" w:rsidRDefault="00D231C6" w:rsidP="00D231C6">
            <w:pPr>
              <w:spacing w:after="0" w:line="240" w:lineRule="auto"/>
              <w:rPr>
                <w:sz w:val="20"/>
                <w:szCs w:val="18"/>
                <w:lang w:val="vi-VN"/>
              </w:rPr>
            </w:pPr>
            <w:r w:rsidRPr="00D231C6">
              <w:rPr>
                <w:sz w:val="20"/>
                <w:szCs w:val="18"/>
                <w:lang w:val="vi-VN"/>
              </w:rPr>
              <w:t xml:space="preserve">          &lt;p&gt;aqsevent@gmail.com&lt;/p&gt;</w:t>
            </w:r>
          </w:p>
          <w:p w14:paraId="3EEB93D9"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E93CAEA"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36DC601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3F5FB144" w14:textId="77777777" w:rsidR="00D231C6" w:rsidRPr="00D231C6" w:rsidRDefault="00D231C6" w:rsidP="00D231C6">
            <w:pPr>
              <w:spacing w:after="0" w:line="240" w:lineRule="auto"/>
              <w:rPr>
                <w:sz w:val="20"/>
                <w:szCs w:val="18"/>
                <w:lang w:val="vi-VN"/>
              </w:rPr>
            </w:pPr>
          </w:p>
          <w:p w14:paraId="55206627" w14:textId="77777777" w:rsidR="00D231C6" w:rsidRPr="00D231C6" w:rsidRDefault="00D231C6" w:rsidP="00D231C6">
            <w:pPr>
              <w:spacing w:after="0" w:line="240" w:lineRule="auto"/>
              <w:rPr>
                <w:sz w:val="20"/>
                <w:szCs w:val="18"/>
                <w:lang w:val="vi-VN"/>
              </w:rPr>
            </w:pPr>
            <w:r w:rsidRPr="00D231C6">
              <w:rPr>
                <w:sz w:val="20"/>
                <w:szCs w:val="18"/>
                <w:lang w:val="vi-VN"/>
              </w:rPr>
              <w:t xml:space="preserve">    &lt;!-- Contact Form --&gt;</w:t>
            </w:r>
          </w:p>
          <w:p w14:paraId="56FBC7F3"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class="contact-form bg-white" style="margin-top: 30px; box-shadow: rgba(0, 0, 0, 0.35) 0px 5px 15px; padding: 20px; border-radius: 5px;"&gt;</w:t>
            </w:r>
          </w:p>
          <w:p w14:paraId="143290B1" w14:textId="77777777" w:rsidR="00D231C6" w:rsidRPr="00D231C6" w:rsidRDefault="00D231C6" w:rsidP="00D231C6">
            <w:pPr>
              <w:spacing w:after="0" w:line="240" w:lineRule="auto"/>
              <w:rPr>
                <w:sz w:val="20"/>
                <w:szCs w:val="18"/>
                <w:lang w:val="vi-VN"/>
              </w:rPr>
            </w:pPr>
            <w:r w:rsidRPr="00D231C6">
              <w:rPr>
                <w:sz w:val="20"/>
                <w:szCs w:val="18"/>
                <w:lang w:val="vi-VN"/>
              </w:rPr>
              <w:t xml:space="preserve">      &lt;h1 class="text-center" style="margin-bottom: 20px; color: red;"&gt;YÊU CẦU BÁO GIÁ&lt;/h1&gt;</w:t>
            </w:r>
          </w:p>
          <w:p w14:paraId="72E5A0DA" w14:textId="77777777" w:rsidR="00D231C6" w:rsidRPr="00D231C6" w:rsidRDefault="00D231C6" w:rsidP="00D231C6">
            <w:pPr>
              <w:spacing w:after="0" w:line="240" w:lineRule="auto"/>
              <w:rPr>
                <w:sz w:val="20"/>
                <w:szCs w:val="18"/>
                <w:lang w:val="vi-VN"/>
              </w:rPr>
            </w:pPr>
            <w:r w:rsidRPr="00D231C6">
              <w:rPr>
                <w:sz w:val="20"/>
                <w:szCs w:val="18"/>
                <w:lang w:val="vi-VN"/>
              </w:rPr>
              <w:t xml:space="preserve">      &lt;form action=""&gt;</w:t>
            </w:r>
          </w:p>
          <w:p w14:paraId="6E58C121"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class="row"&gt;</w:t>
            </w:r>
          </w:p>
          <w:p w14:paraId="5DF60B98"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4327A2C1"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type="text" placeholder="Tên quý khách"&gt;</w:t>
            </w:r>
          </w:p>
          <w:p w14:paraId="629BAC77"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09342FB8" w14:textId="77777777" w:rsidR="00D231C6" w:rsidRPr="00D231C6" w:rsidRDefault="00D231C6" w:rsidP="00D231C6">
            <w:pPr>
              <w:spacing w:after="0" w:line="240" w:lineRule="auto"/>
              <w:rPr>
                <w:sz w:val="20"/>
                <w:szCs w:val="18"/>
                <w:lang w:val="vi-VN"/>
              </w:rPr>
            </w:pPr>
            <w:r w:rsidRPr="00D231C6">
              <w:rPr>
                <w:sz w:val="20"/>
                <w:szCs w:val="18"/>
                <w:lang w:val="vi-VN"/>
              </w:rPr>
              <w:lastRenderedPageBreak/>
              <w:t xml:space="preserve">          &lt;div class="col-md-6"&gt;</w:t>
            </w:r>
          </w:p>
          <w:p w14:paraId="32175B32"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type="email" placeholder="Email quý khách"&gt;</w:t>
            </w:r>
          </w:p>
          <w:p w14:paraId="45124D3A"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A298F85"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5773DF45"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134940DF"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class="row"&gt;</w:t>
            </w:r>
          </w:p>
          <w:p w14:paraId="7C4A6694"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4D4E251D"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type="tel" placeholder="Số điện thoại liên hệ"&gt;</w:t>
            </w:r>
          </w:p>
          <w:p w14:paraId="49F2B25C"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7EB151AE"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73976D61"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type="text" placeholder="Tên Công ty"&gt;</w:t>
            </w:r>
          </w:p>
          <w:p w14:paraId="134C151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8D271D1"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C6543ED"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03EBD59C"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class="row"&gt;</w:t>
            </w:r>
          </w:p>
          <w:p w14:paraId="048B1E6A" w14:textId="3D457F7E"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r>
              <w:t xml:space="preserve"> </w:t>
            </w:r>
            <w:r w:rsidRPr="00D231C6">
              <w:rPr>
                <w:sz w:val="20"/>
                <w:szCs w:val="18"/>
                <w:lang w:val="vi-VN"/>
              </w:rPr>
              <w:t>&lt;select class="form-control"&gt;</w:t>
            </w:r>
          </w:p>
          <w:p w14:paraId="681A7D41" w14:textId="77777777" w:rsidR="00D231C6" w:rsidRPr="00D231C6" w:rsidRDefault="00D231C6" w:rsidP="00D231C6">
            <w:pPr>
              <w:spacing w:after="0" w:line="240" w:lineRule="auto"/>
              <w:rPr>
                <w:sz w:val="20"/>
                <w:szCs w:val="18"/>
                <w:lang w:val="vi-VN"/>
              </w:rPr>
            </w:pPr>
            <w:r w:rsidRPr="00D231C6">
              <w:rPr>
                <w:sz w:val="20"/>
                <w:szCs w:val="18"/>
                <w:lang w:val="vi-VN"/>
              </w:rPr>
              <w:t xml:space="preserve">              &lt;option&gt;Chọn dịch vụ&lt;/option&gt;</w:t>
            </w:r>
          </w:p>
          <w:p w14:paraId="5B442205" w14:textId="77777777" w:rsidR="00D231C6" w:rsidRPr="00D231C6" w:rsidRDefault="00D231C6" w:rsidP="00D231C6">
            <w:pPr>
              <w:spacing w:after="0" w:line="240" w:lineRule="auto"/>
              <w:rPr>
                <w:sz w:val="20"/>
                <w:szCs w:val="18"/>
                <w:lang w:val="vi-VN"/>
              </w:rPr>
            </w:pPr>
            <w:r w:rsidRPr="00D231C6">
              <w:rPr>
                <w:sz w:val="20"/>
                <w:szCs w:val="18"/>
                <w:lang w:val="vi-VN"/>
              </w:rPr>
              <w:t xml:space="preserve">              &lt;!-- Add other options here --&gt;</w:t>
            </w:r>
          </w:p>
          <w:p w14:paraId="5FD9F9DF" w14:textId="77777777" w:rsidR="00D231C6" w:rsidRPr="00D231C6" w:rsidRDefault="00D231C6" w:rsidP="00D231C6">
            <w:pPr>
              <w:spacing w:after="0" w:line="240" w:lineRule="auto"/>
              <w:rPr>
                <w:sz w:val="20"/>
                <w:szCs w:val="18"/>
                <w:lang w:val="vi-VN"/>
              </w:rPr>
            </w:pPr>
            <w:r w:rsidRPr="00D231C6">
              <w:rPr>
                <w:sz w:val="20"/>
                <w:szCs w:val="18"/>
                <w:lang w:val="vi-VN"/>
              </w:rPr>
              <w:t xml:space="preserve">            &lt;/select&gt;</w:t>
            </w:r>
          </w:p>
          <w:p w14:paraId="4853DAF8"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540438B4"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41003EB6"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type="text" placeholder="Thời gian dự kiến tổ chức"&gt;</w:t>
            </w:r>
          </w:p>
          <w:p w14:paraId="4172A67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66998C5"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7C16A078"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0B1712CF"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class="row"&gt;</w:t>
            </w:r>
          </w:p>
          <w:p w14:paraId="0F394261"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22B4390A"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type="number" placeholder="Số lượng khách dự kiến"&gt;</w:t>
            </w:r>
          </w:p>
          <w:p w14:paraId="76FCF824"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61C8702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class="col-md-6"&gt;</w:t>
            </w:r>
          </w:p>
          <w:p w14:paraId="6183FB75" w14:textId="77777777" w:rsidR="00D231C6" w:rsidRPr="00D231C6" w:rsidRDefault="00D231C6" w:rsidP="00D231C6">
            <w:pPr>
              <w:spacing w:after="0" w:line="240" w:lineRule="auto"/>
              <w:rPr>
                <w:sz w:val="20"/>
                <w:szCs w:val="18"/>
                <w:lang w:val="vi-VN"/>
              </w:rPr>
            </w:pPr>
            <w:r w:rsidRPr="00D231C6">
              <w:rPr>
                <w:sz w:val="20"/>
                <w:szCs w:val="18"/>
                <w:lang w:val="vi-VN"/>
              </w:rPr>
              <w:t xml:space="preserve">            &lt;input class="form-control" type="text" placeholder="Ngân sách dự kiến"&gt;</w:t>
            </w:r>
          </w:p>
          <w:p w14:paraId="1F52AF8B"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42251A86"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247754E8"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11011409"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class="row"&gt;</w:t>
            </w:r>
          </w:p>
          <w:p w14:paraId="716A693E"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class="col-md-12"&gt;</w:t>
            </w:r>
          </w:p>
          <w:p w14:paraId="1A5476C6" w14:textId="77777777" w:rsidR="00D231C6" w:rsidRPr="00D231C6" w:rsidRDefault="00D231C6" w:rsidP="00D231C6">
            <w:pPr>
              <w:spacing w:after="0" w:line="240" w:lineRule="auto"/>
              <w:rPr>
                <w:sz w:val="20"/>
                <w:szCs w:val="18"/>
                <w:lang w:val="vi-VN"/>
              </w:rPr>
            </w:pPr>
            <w:r w:rsidRPr="00D231C6">
              <w:rPr>
                <w:sz w:val="20"/>
                <w:szCs w:val="18"/>
                <w:lang w:val="vi-VN"/>
              </w:rPr>
              <w:t xml:space="preserve">            &lt;textarea class="form-control" placeholder="Yêu cầu của quý khách"&gt;&lt;/textarea&gt;</w:t>
            </w:r>
          </w:p>
          <w:p w14:paraId="355D3829"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54405981"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43B6972F"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4ED2C070"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 class="d-flex", style="justify-content: end;"&gt;</w:t>
            </w:r>
          </w:p>
          <w:p w14:paraId="062D64C7" w14:textId="77777777" w:rsidR="00D231C6" w:rsidRPr="00D231C6" w:rsidRDefault="00D231C6" w:rsidP="00D231C6">
            <w:pPr>
              <w:spacing w:after="0" w:line="240" w:lineRule="auto"/>
              <w:rPr>
                <w:sz w:val="20"/>
                <w:szCs w:val="18"/>
                <w:lang w:val="vi-VN"/>
              </w:rPr>
            </w:pPr>
            <w:r w:rsidRPr="00D231C6">
              <w:rPr>
                <w:sz w:val="20"/>
                <w:szCs w:val="18"/>
                <w:lang w:val="vi-VN"/>
              </w:rPr>
              <w:t xml:space="preserve">          &lt;button class="btn btn-danger"&gt;YÊU CẦU BÁO GIÁ NGAY&lt;/button&gt;</w:t>
            </w:r>
          </w:p>
          <w:p w14:paraId="167FE2D7" w14:textId="77777777" w:rsidR="00D231C6" w:rsidRPr="00D231C6" w:rsidRDefault="00D231C6" w:rsidP="00D231C6">
            <w:pPr>
              <w:spacing w:after="0" w:line="240" w:lineRule="auto"/>
              <w:rPr>
                <w:sz w:val="20"/>
                <w:szCs w:val="18"/>
                <w:lang w:val="vi-VN"/>
              </w:rPr>
            </w:pPr>
          </w:p>
          <w:p w14:paraId="432DFC97"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56400652"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713F4CFB" w14:textId="77777777" w:rsidR="00D231C6" w:rsidRPr="00D231C6" w:rsidRDefault="00D231C6" w:rsidP="00D231C6">
            <w:pPr>
              <w:spacing w:after="0" w:line="240" w:lineRule="auto"/>
              <w:rPr>
                <w:sz w:val="20"/>
                <w:szCs w:val="18"/>
                <w:lang w:val="vi-VN"/>
              </w:rPr>
            </w:pPr>
            <w:r w:rsidRPr="00D231C6">
              <w:rPr>
                <w:sz w:val="20"/>
                <w:szCs w:val="18"/>
                <w:lang w:val="vi-VN"/>
              </w:rPr>
              <w:t xml:space="preserve">    &lt;br&gt;</w:t>
            </w:r>
          </w:p>
          <w:p w14:paraId="2479272E" w14:textId="77777777" w:rsidR="00D231C6" w:rsidRPr="00D231C6" w:rsidRDefault="00D231C6" w:rsidP="00D231C6">
            <w:pPr>
              <w:spacing w:after="0" w:line="240" w:lineRule="auto"/>
              <w:rPr>
                <w:sz w:val="20"/>
                <w:szCs w:val="18"/>
                <w:lang w:val="vi-VN"/>
              </w:rPr>
            </w:pPr>
            <w:r w:rsidRPr="00D231C6">
              <w:rPr>
                <w:sz w:val="20"/>
                <w:szCs w:val="18"/>
                <w:lang w:val="vi-VN"/>
              </w:rPr>
              <w:t xml:space="preserve">    &lt;/form&gt;</w:t>
            </w:r>
          </w:p>
          <w:p w14:paraId="56E0DC10"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0B672F2D" w14:textId="77777777" w:rsidR="00D231C6" w:rsidRPr="00D231C6" w:rsidRDefault="00D231C6" w:rsidP="00D231C6">
            <w:pPr>
              <w:spacing w:after="0" w:line="240" w:lineRule="auto"/>
              <w:rPr>
                <w:sz w:val="20"/>
                <w:szCs w:val="18"/>
                <w:lang w:val="vi-VN"/>
              </w:rPr>
            </w:pPr>
          </w:p>
          <w:p w14:paraId="10899144" w14:textId="77777777" w:rsidR="00D231C6" w:rsidRPr="00D231C6" w:rsidRDefault="00D231C6" w:rsidP="00D231C6">
            <w:pPr>
              <w:spacing w:after="0" w:line="240" w:lineRule="auto"/>
              <w:rPr>
                <w:sz w:val="20"/>
                <w:szCs w:val="18"/>
                <w:lang w:val="vi-VN"/>
              </w:rPr>
            </w:pPr>
            <w:r w:rsidRPr="00D231C6">
              <w:rPr>
                <w:sz w:val="20"/>
                <w:szCs w:val="18"/>
                <w:lang w:val="vi-VN"/>
              </w:rPr>
              <w:t xml:space="preserve">  &lt;!-- Contact Form --&gt;</w:t>
            </w:r>
          </w:p>
          <w:p w14:paraId="08968EDC" w14:textId="77777777" w:rsidR="00D231C6" w:rsidRPr="00D231C6" w:rsidRDefault="00D231C6" w:rsidP="00D231C6">
            <w:pPr>
              <w:spacing w:after="0" w:line="240" w:lineRule="auto"/>
              <w:rPr>
                <w:sz w:val="20"/>
                <w:szCs w:val="18"/>
                <w:lang w:val="vi-VN"/>
              </w:rPr>
            </w:pPr>
            <w:r w:rsidRPr="00D231C6">
              <w:rPr>
                <w:sz w:val="20"/>
                <w:szCs w:val="18"/>
                <w:lang w:val="vi-VN"/>
              </w:rPr>
              <w:t xml:space="preserve">  &lt;/div&gt;</w:t>
            </w:r>
          </w:p>
          <w:p w14:paraId="12F34765" w14:textId="77777777" w:rsidR="00D231C6" w:rsidRPr="00D231C6" w:rsidRDefault="00D231C6" w:rsidP="00D231C6">
            <w:pPr>
              <w:spacing w:after="0" w:line="240" w:lineRule="auto"/>
              <w:rPr>
                <w:sz w:val="20"/>
                <w:szCs w:val="18"/>
                <w:lang w:val="vi-VN"/>
              </w:rPr>
            </w:pPr>
            <w:r w:rsidRPr="00D231C6">
              <w:rPr>
                <w:sz w:val="20"/>
                <w:szCs w:val="18"/>
                <w:lang w:val="vi-VN"/>
              </w:rPr>
              <w:t xml:space="preserve">  &lt;!-- Site footer --&gt;</w:t>
            </w:r>
          </w:p>
          <w:p w14:paraId="1A06AD62" w14:textId="77777777" w:rsidR="00D231C6" w:rsidRPr="00D231C6" w:rsidRDefault="00D231C6" w:rsidP="00D231C6">
            <w:pPr>
              <w:spacing w:after="0" w:line="240" w:lineRule="auto"/>
              <w:rPr>
                <w:sz w:val="20"/>
                <w:szCs w:val="18"/>
                <w:lang w:val="vi-VN"/>
              </w:rPr>
            </w:pPr>
            <w:r w:rsidRPr="00D231C6">
              <w:rPr>
                <w:sz w:val="20"/>
                <w:szCs w:val="18"/>
                <w:lang w:val="vi-VN"/>
              </w:rPr>
              <w:t xml:space="preserve">  &lt;footer class="site-footer"&gt;</w:t>
            </w:r>
          </w:p>
          <w:p w14:paraId="0D364B37" w14:textId="77777777" w:rsidR="00D231C6" w:rsidRPr="00D231C6" w:rsidRDefault="00D231C6" w:rsidP="00D231C6">
            <w:pPr>
              <w:spacing w:after="0" w:line="240" w:lineRule="auto"/>
              <w:rPr>
                <w:sz w:val="20"/>
                <w:szCs w:val="18"/>
                <w:lang w:val="vi-VN"/>
              </w:rPr>
            </w:pPr>
          </w:p>
          <w:p w14:paraId="76F042D0" w14:textId="77777777" w:rsidR="00D231C6" w:rsidRPr="00D231C6" w:rsidRDefault="00D231C6" w:rsidP="00D231C6">
            <w:pPr>
              <w:spacing w:after="0" w:line="240" w:lineRule="auto"/>
              <w:rPr>
                <w:sz w:val="20"/>
                <w:szCs w:val="18"/>
                <w:lang w:val="vi-VN"/>
              </w:rPr>
            </w:pPr>
            <w:r w:rsidRPr="00D231C6">
              <w:rPr>
                <w:sz w:val="20"/>
                <w:szCs w:val="18"/>
                <w:lang w:val="vi-VN"/>
              </w:rPr>
              <w:t xml:space="preserve">  &lt;/footer&gt;</w:t>
            </w:r>
          </w:p>
          <w:p w14:paraId="7A400A7D" w14:textId="77777777" w:rsidR="00D231C6" w:rsidRPr="00D231C6" w:rsidRDefault="00D231C6" w:rsidP="00D231C6">
            <w:pPr>
              <w:spacing w:after="0" w:line="240" w:lineRule="auto"/>
              <w:rPr>
                <w:sz w:val="20"/>
                <w:szCs w:val="18"/>
                <w:lang w:val="vi-VN"/>
              </w:rPr>
            </w:pPr>
          </w:p>
          <w:p w14:paraId="05DF5107" w14:textId="77777777" w:rsidR="00D231C6" w:rsidRPr="00D231C6" w:rsidRDefault="00D231C6" w:rsidP="00D231C6">
            <w:pPr>
              <w:spacing w:after="0" w:line="240" w:lineRule="auto"/>
              <w:rPr>
                <w:sz w:val="20"/>
                <w:szCs w:val="18"/>
                <w:lang w:val="vi-VN"/>
              </w:rPr>
            </w:pPr>
            <w:r w:rsidRPr="00D231C6">
              <w:rPr>
                <w:sz w:val="20"/>
                <w:szCs w:val="18"/>
                <w:lang w:val="vi-VN"/>
              </w:rPr>
              <w:t>&lt;/body&gt;</w:t>
            </w:r>
          </w:p>
          <w:p w14:paraId="63343782" w14:textId="77777777" w:rsidR="00D231C6" w:rsidRPr="00D231C6" w:rsidRDefault="00D231C6" w:rsidP="00D231C6">
            <w:pPr>
              <w:spacing w:after="0" w:line="240" w:lineRule="auto"/>
              <w:rPr>
                <w:sz w:val="20"/>
                <w:szCs w:val="18"/>
                <w:lang w:val="vi-VN"/>
              </w:rPr>
            </w:pPr>
          </w:p>
          <w:p w14:paraId="1776F3EA" w14:textId="65425861" w:rsidR="00B065DD" w:rsidRPr="00B75FA5" w:rsidRDefault="00D231C6" w:rsidP="00D231C6">
            <w:pPr>
              <w:rPr>
                <w:sz w:val="20"/>
                <w:szCs w:val="18"/>
                <w:lang w:val="vi-VN"/>
              </w:rPr>
            </w:pPr>
            <w:r w:rsidRPr="00D231C6">
              <w:rPr>
                <w:sz w:val="20"/>
                <w:szCs w:val="18"/>
                <w:lang w:val="vi-VN"/>
              </w:rPr>
              <w:t>&lt;/html&gt;</w:t>
            </w:r>
          </w:p>
        </w:tc>
      </w:tr>
    </w:tbl>
    <w:p w14:paraId="377EE93A" w14:textId="5E9905EA" w:rsidR="00B065DD" w:rsidRDefault="00B065DD" w:rsidP="00116AD2">
      <w:pPr>
        <w:jc w:val="center"/>
        <w:rPr>
          <w:lang w:val="vi-VN"/>
        </w:rPr>
      </w:pPr>
    </w:p>
    <w:p w14:paraId="2F84B88D" w14:textId="77777777" w:rsidR="00B065DD" w:rsidRDefault="00B065DD">
      <w:pPr>
        <w:rPr>
          <w:lang w:val="vi-VN"/>
        </w:rPr>
      </w:pPr>
      <w:r>
        <w:rPr>
          <w:lang w:val="vi-VN"/>
        </w:rPr>
        <w:br w:type="page"/>
      </w:r>
    </w:p>
    <w:p w14:paraId="7A8BC1DC" w14:textId="68612883" w:rsidR="00B065DD" w:rsidRDefault="00FA6FA5" w:rsidP="00116AD2">
      <w:pPr>
        <w:jc w:val="center"/>
        <w:rPr>
          <w:lang w:val="vi-VN"/>
        </w:rPr>
      </w:pPr>
      <w:r>
        <w:rPr>
          <w:lang w:val="vi-VN"/>
        </w:rPr>
        <w:lastRenderedPageBreak/>
        <w:t>HEADER</w:t>
      </w:r>
    </w:p>
    <w:tbl>
      <w:tblPr>
        <w:tblStyle w:val="TableGrid"/>
        <w:tblW w:w="0" w:type="auto"/>
        <w:tblLook w:val="04A0" w:firstRow="1" w:lastRow="0" w:firstColumn="1" w:lastColumn="0" w:noHBand="0" w:noVBand="1"/>
      </w:tblPr>
      <w:tblGrid>
        <w:gridCol w:w="9062"/>
      </w:tblGrid>
      <w:tr w:rsidR="00B065DD" w14:paraId="37F84F84" w14:textId="77777777" w:rsidTr="00B065DD">
        <w:tc>
          <w:tcPr>
            <w:tcW w:w="9062" w:type="dxa"/>
          </w:tcPr>
          <w:p w14:paraId="66E84DCB" w14:textId="77777777" w:rsidR="00B065DD" w:rsidRPr="00087991" w:rsidRDefault="00B065DD" w:rsidP="00B065DD">
            <w:pPr>
              <w:spacing w:after="0" w:line="240" w:lineRule="auto"/>
              <w:rPr>
                <w:sz w:val="20"/>
                <w:szCs w:val="20"/>
                <w:lang w:val="vi-VN"/>
              </w:rPr>
            </w:pPr>
            <w:r w:rsidRPr="00087991">
              <w:rPr>
                <w:sz w:val="20"/>
                <w:szCs w:val="20"/>
                <w:lang w:val="vi-VN"/>
              </w:rPr>
              <w:t>&lt;div class="header" style="align-items: center;"&gt;</w:t>
            </w:r>
          </w:p>
          <w:p w14:paraId="78FD470D" w14:textId="77777777" w:rsidR="00B065DD" w:rsidRPr="00087991" w:rsidRDefault="00B065DD" w:rsidP="00B065DD">
            <w:pPr>
              <w:spacing w:after="0" w:line="240" w:lineRule="auto"/>
              <w:rPr>
                <w:sz w:val="20"/>
                <w:szCs w:val="20"/>
                <w:lang w:val="vi-VN"/>
              </w:rPr>
            </w:pPr>
            <w:r w:rsidRPr="00087991">
              <w:rPr>
                <w:sz w:val="20"/>
                <w:szCs w:val="20"/>
                <w:lang w:val="vi-VN"/>
              </w:rPr>
              <w:t xml:space="preserve">    &lt;nav class="navbar navbar-expand-sm navbar-dark"&gt;</w:t>
            </w:r>
          </w:p>
          <w:p w14:paraId="279BA38D"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 class="container-fluid d-flex" style="align-items: center; background-color: black;"&gt;</w:t>
            </w:r>
          </w:p>
          <w:p w14:paraId="18DE2C5F"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class="navbar-brand" href="../html/index.html"&gt;&lt;img src="../img/logo.png" alt="logo"</w:t>
            </w:r>
          </w:p>
          <w:p w14:paraId="1E58EB51" w14:textId="77777777" w:rsidR="00B065DD" w:rsidRPr="00087991" w:rsidRDefault="00B065DD" w:rsidP="00B065DD">
            <w:pPr>
              <w:spacing w:after="0" w:line="240" w:lineRule="auto"/>
              <w:rPr>
                <w:sz w:val="20"/>
                <w:szCs w:val="20"/>
                <w:lang w:val="vi-VN"/>
              </w:rPr>
            </w:pPr>
            <w:r w:rsidRPr="00087991">
              <w:rPr>
                <w:sz w:val="20"/>
                <w:szCs w:val="20"/>
                <w:lang w:val="vi-VN"/>
              </w:rPr>
              <w:t xml:space="preserve">                    style="width: 80px; border: none;"&gt;&lt;/a&gt;</w:t>
            </w:r>
          </w:p>
          <w:p w14:paraId="54483BBF" w14:textId="77777777" w:rsidR="00B065DD" w:rsidRPr="00087991" w:rsidRDefault="00B065DD" w:rsidP="00B065DD">
            <w:pPr>
              <w:spacing w:after="0" w:line="240" w:lineRule="auto"/>
              <w:rPr>
                <w:sz w:val="20"/>
                <w:szCs w:val="20"/>
                <w:lang w:val="vi-VN"/>
              </w:rPr>
            </w:pPr>
            <w:r w:rsidRPr="00087991">
              <w:rPr>
                <w:sz w:val="20"/>
                <w:szCs w:val="20"/>
                <w:lang w:val="vi-VN"/>
              </w:rPr>
              <w:t xml:space="preserve">            &lt;button class="navbar-toggler" type="button" data-bs-toggle="collapse" data-bs-target="#mynavbar"&gt;</w:t>
            </w:r>
          </w:p>
          <w:p w14:paraId="7228E680" w14:textId="77777777" w:rsidR="00B065DD" w:rsidRPr="00087991" w:rsidRDefault="00B065DD" w:rsidP="00B065DD">
            <w:pPr>
              <w:spacing w:after="0" w:line="240" w:lineRule="auto"/>
              <w:rPr>
                <w:sz w:val="20"/>
                <w:szCs w:val="20"/>
                <w:lang w:val="vi-VN"/>
              </w:rPr>
            </w:pPr>
            <w:r w:rsidRPr="00087991">
              <w:rPr>
                <w:sz w:val="20"/>
                <w:szCs w:val="20"/>
                <w:lang w:val="vi-VN"/>
              </w:rPr>
              <w:t xml:space="preserve">                &lt;span class="navbar-toggler-icon"&gt;&lt;/span&gt;</w:t>
            </w:r>
          </w:p>
          <w:p w14:paraId="261FADB8" w14:textId="77777777" w:rsidR="00B065DD" w:rsidRPr="00087991" w:rsidRDefault="00B065DD" w:rsidP="00B065DD">
            <w:pPr>
              <w:spacing w:after="0" w:line="240" w:lineRule="auto"/>
              <w:rPr>
                <w:sz w:val="20"/>
                <w:szCs w:val="20"/>
                <w:lang w:val="vi-VN"/>
              </w:rPr>
            </w:pPr>
            <w:r w:rsidRPr="00087991">
              <w:rPr>
                <w:sz w:val="20"/>
                <w:szCs w:val="20"/>
                <w:lang w:val="vi-VN"/>
              </w:rPr>
              <w:t xml:space="preserve">            &lt;/button&gt;</w:t>
            </w:r>
          </w:p>
          <w:p w14:paraId="28583101"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 class="collapse navbar-collapse" id="mynavbar" style="justify-content: end;"&gt;</w:t>
            </w:r>
          </w:p>
          <w:p w14:paraId="5A5CBFF0" w14:textId="77777777" w:rsidR="00B065DD" w:rsidRPr="00087991" w:rsidRDefault="00B065DD" w:rsidP="00B065DD">
            <w:pPr>
              <w:spacing w:after="0" w:line="240" w:lineRule="auto"/>
              <w:rPr>
                <w:sz w:val="20"/>
                <w:szCs w:val="20"/>
                <w:lang w:val="vi-VN"/>
              </w:rPr>
            </w:pPr>
            <w:r w:rsidRPr="00087991">
              <w:rPr>
                <w:sz w:val="20"/>
                <w:szCs w:val="20"/>
                <w:lang w:val="vi-VN"/>
              </w:rPr>
              <w:t xml:space="preserve">                &lt;ul class="navbar-nav "&gt;</w:t>
            </w:r>
          </w:p>
          <w:p w14:paraId="333C4C74"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 class="nav-item my-item"&gt;</w:t>
            </w:r>
          </w:p>
          <w:p w14:paraId="2B4DD80E"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class="nav-link" href="./index.html"&gt;Trang chủ&lt;/a&gt;</w:t>
            </w:r>
          </w:p>
          <w:p w14:paraId="646669B9"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&lt;/li&gt;</w:t>
            </w:r>
          </w:p>
          <w:p w14:paraId="47F2D9D7"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 class="nav-item my-item"&gt;</w:t>
            </w:r>
          </w:p>
          <w:p w14:paraId="4A9BDBB4"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class="nav-link " href="./service.html"&gt;Dịch vụ&lt;/a&gt;</w:t>
            </w:r>
          </w:p>
          <w:p w14:paraId="584876FC"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 class="submenu-content"&gt;</w:t>
            </w:r>
          </w:p>
          <w:p w14:paraId="6F097F48"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class="submenu-link" href="../html/le-khai-truong.html"&gt;Lễ khánh thành&lt;/a&gt;</w:t>
            </w:r>
          </w:p>
          <w:p w14:paraId="5A64CFE9"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class="submenu-link" href="../html/ky-niem-thanh-lap.html"&gt;Kỷ niệm thành lập&lt;/a&gt;</w:t>
            </w:r>
          </w:p>
          <w:p w14:paraId="68890711"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class="submenu-link" href="../html/hoi-thao.html"&gt;Hội nghị&lt;/a&gt;</w:t>
            </w:r>
          </w:p>
          <w:p w14:paraId="6BE106D1"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class="submenu-link" href="../html/le-khai-truong.html"&gt;Lễ khai trương&lt;/a&gt;</w:t>
            </w:r>
          </w:p>
          <w:p w14:paraId="32CF727E"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class="submenu-link" href="../html/ky-niem-thanh-lap.html"&gt;Tiệc theo chủ đề&lt;/a&gt;</w:t>
            </w:r>
          </w:p>
          <w:p w14:paraId="5B681B45"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&lt;/div&gt;</w:t>
            </w:r>
          </w:p>
          <w:p w14:paraId="43EB1B8E"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&lt;/li&gt;</w:t>
            </w:r>
          </w:p>
          <w:p w14:paraId="2D8CE93C"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 class="nav-item my-item"&gt;</w:t>
            </w:r>
          </w:p>
          <w:p w14:paraId="11DC63B0"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class="nav-link " href="./about.html"&gt;Giới thiệu&lt;/a&gt;</w:t>
            </w:r>
          </w:p>
          <w:p w14:paraId="4EE915F4"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&lt;/li&gt;</w:t>
            </w:r>
          </w:p>
          <w:p w14:paraId="5EFC0243"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 class="nav-item my-item"&gt;</w:t>
            </w:r>
          </w:p>
          <w:p w14:paraId="04EFAF44"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class="nav-link " href="./baogia.html"&gt;Báo giá&lt;/a&gt;</w:t>
            </w:r>
          </w:p>
          <w:p w14:paraId="7A237EE5"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&lt;/li&gt;</w:t>
            </w:r>
          </w:p>
          <w:p w14:paraId="3EC80410"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 class="nav-item my-item"&gt;</w:t>
            </w:r>
          </w:p>
          <w:p w14:paraId="1A50B0CF"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class="nav-link " href="./lienhe.html"&gt;Liên hệ&lt;/a&gt;</w:t>
            </w:r>
          </w:p>
          <w:p w14:paraId="249BA442" w14:textId="77777777" w:rsidR="00B065DD" w:rsidRPr="00087991" w:rsidRDefault="00B065DD" w:rsidP="00B065DD">
            <w:pPr>
              <w:spacing w:after="0" w:line="240" w:lineRule="auto"/>
              <w:rPr>
                <w:sz w:val="20"/>
                <w:szCs w:val="20"/>
                <w:lang w:val="vi-VN"/>
              </w:rPr>
            </w:pPr>
            <w:r w:rsidRPr="00087991">
              <w:rPr>
                <w:sz w:val="20"/>
                <w:szCs w:val="20"/>
                <w:lang w:val="vi-VN"/>
              </w:rPr>
              <w:t xml:space="preserve">                    &lt;/li&gt;</w:t>
            </w:r>
          </w:p>
          <w:p w14:paraId="4F6C4E28" w14:textId="01FF53B9" w:rsidR="00B065DD" w:rsidRPr="00087991" w:rsidRDefault="00B065DD" w:rsidP="00B065DD">
            <w:pPr>
              <w:spacing w:after="0" w:line="240" w:lineRule="auto"/>
              <w:rPr>
                <w:sz w:val="20"/>
                <w:szCs w:val="20"/>
                <w:lang w:val="vi-VN"/>
              </w:rPr>
            </w:pPr>
            <w:r w:rsidRPr="00087991">
              <w:rPr>
                <w:sz w:val="20"/>
                <w:szCs w:val="20"/>
                <w:lang w:val="vi-VN"/>
              </w:rPr>
              <w:t xml:space="preserve">                &lt;/ul&gt;</w:t>
            </w:r>
          </w:p>
          <w:p w14:paraId="08FF3306" w14:textId="77777777" w:rsidR="00B065DD" w:rsidRPr="00087991" w:rsidRDefault="00B065DD" w:rsidP="00B065DD">
            <w:pPr>
              <w:spacing w:after="0" w:line="240" w:lineRule="auto"/>
              <w:rPr>
                <w:sz w:val="20"/>
                <w:szCs w:val="20"/>
                <w:lang w:val="vi-VN"/>
              </w:rPr>
            </w:pPr>
            <w:r w:rsidRPr="00087991">
              <w:rPr>
                <w:sz w:val="20"/>
                <w:szCs w:val="20"/>
                <w:lang w:val="vi-VN"/>
              </w:rPr>
              <w:t xml:space="preserve">                &lt;button class="my-item" type="button" style="background-color: transparent; width: 60px;" id="btn-search" onclick="showSearchBar()" &gt;&lt;img src="../img/icon/search.png" alt="search-icon" width="30px" &gt;&lt;/button&gt;</w:t>
            </w:r>
          </w:p>
          <w:p w14:paraId="4155132B"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 class="search-bar"&gt;</w:t>
            </w:r>
          </w:p>
          <w:p w14:paraId="77CD35FB"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 class="d-flex search-container"&gt;</w:t>
            </w:r>
          </w:p>
          <w:p w14:paraId="169CC477" w14:textId="77777777" w:rsidR="00B065DD" w:rsidRPr="00087991" w:rsidRDefault="00B065DD" w:rsidP="00B065DD">
            <w:pPr>
              <w:spacing w:after="0" w:line="240" w:lineRule="auto"/>
              <w:rPr>
                <w:sz w:val="20"/>
                <w:szCs w:val="20"/>
                <w:lang w:val="vi-VN"/>
              </w:rPr>
            </w:pPr>
            <w:r w:rsidRPr="00087991">
              <w:rPr>
                <w:sz w:val="20"/>
                <w:szCs w:val="20"/>
                <w:lang w:val="vi-VN"/>
              </w:rPr>
              <w:t xml:space="preserve">                        &lt;input class="search-textfield" type="text" placeholder="Tìm kiếm..."&gt;</w:t>
            </w:r>
          </w:p>
          <w:p w14:paraId="1729BA76" w14:textId="77777777" w:rsidR="00B065DD" w:rsidRPr="00087991" w:rsidRDefault="00B065DD" w:rsidP="00B065DD">
            <w:pPr>
              <w:spacing w:after="0" w:line="240" w:lineRule="auto"/>
              <w:rPr>
                <w:sz w:val="20"/>
                <w:szCs w:val="20"/>
                <w:lang w:val="vi-VN"/>
              </w:rPr>
            </w:pPr>
            <w:r w:rsidRPr="00087991">
              <w:rPr>
                <w:sz w:val="20"/>
                <w:szCs w:val="20"/>
                <w:lang w:val="vi-VN"/>
              </w:rPr>
              <w:t xml:space="preserve">                        &lt;button class="search-button"&gt;&lt;/button&gt;</w:t>
            </w:r>
          </w:p>
          <w:p w14:paraId="36E3014E" w14:textId="77777777" w:rsidR="00B065DD" w:rsidRPr="00087991" w:rsidRDefault="00B065DD" w:rsidP="00B065DD">
            <w:pPr>
              <w:spacing w:after="0" w:line="240" w:lineRule="auto"/>
              <w:rPr>
                <w:sz w:val="20"/>
                <w:szCs w:val="20"/>
                <w:lang w:val="vi-VN"/>
              </w:rPr>
            </w:pPr>
            <w:r w:rsidRPr="00087991">
              <w:rPr>
                <w:sz w:val="20"/>
                <w:szCs w:val="20"/>
                <w:lang w:val="vi-VN"/>
              </w:rPr>
              <w:t xml:space="preserve">                    &lt;/div&gt;</w:t>
            </w:r>
          </w:p>
          <w:p w14:paraId="07A8ED0E" w14:textId="4D05DA72" w:rsidR="00B065DD" w:rsidRPr="00087991" w:rsidRDefault="00B065DD" w:rsidP="00B065DD">
            <w:pPr>
              <w:spacing w:after="0" w:line="240" w:lineRule="auto"/>
              <w:rPr>
                <w:sz w:val="20"/>
                <w:szCs w:val="20"/>
                <w:lang w:val="vi-VN"/>
              </w:rPr>
            </w:pPr>
            <w:r w:rsidRPr="00087991">
              <w:rPr>
                <w:sz w:val="20"/>
                <w:szCs w:val="20"/>
                <w:lang w:val="vi-VN"/>
              </w:rPr>
              <w:t xml:space="preserve">                &lt;/div&gt;</w:t>
            </w:r>
          </w:p>
          <w:p w14:paraId="769AF465" w14:textId="77777777" w:rsidR="00B065DD" w:rsidRPr="00087991" w:rsidRDefault="00B065DD" w:rsidP="00B065DD">
            <w:pPr>
              <w:spacing w:after="0" w:line="240" w:lineRule="auto"/>
              <w:rPr>
                <w:sz w:val="20"/>
                <w:szCs w:val="20"/>
                <w:lang w:val="vi-VN"/>
              </w:rPr>
            </w:pPr>
            <w:r w:rsidRPr="00087991">
              <w:rPr>
                <w:sz w:val="20"/>
                <w:szCs w:val="20"/>
                <w:lang w:val="vi-VN"/>
              </w:rPr>
              <w:t xml:space="preserve">                &lt;a href="../html/login.html" class="my-item" type="button" style="background-color: transparent; color: aliceblue; font-size: 15px; text-decoration: none;"&gt;</w:t>
            </w:r>
          </w:p>
          <w:p w14:paraId="1BB1AD83" w14:textId="77777777" w:rsidR="00B065DD" w:rsidRPr="00087991" w:rsidRDefault="00B065DD" w:rsidP="00B065DD">
            <w:pPr>
              <w:rPr>
                <w:sz w:val="20"/>
                <w:szCs w:val="20"/>
                <w:lang w:val="vi-VN"/>
              </w:rPr>
            </w:pPr>
            <w:r w:rsidRPr="00087991">
              <w:rPr>
                <w:sz w:val="20"/>
                <w:szCs w:val="20"/>
                <w:lang w:val="vi-VN"/>
              </w:rPr>
              <w:t xml:space="preserve">                    &lt;div class="d-flex" style="justify-content: center;"&gt;</w:t>
            </w:r>
          </w:p>
          <w:p w14:paraId="20AF1267" w14:textId="77777777" w:rsidR="003440AB" w:rsidRPr="00087991" w:rsidRDefault="003440AB" w:rsidP="003440AB">
            <w:pPr>
              <w:spacing w:after="0" w:line="240" w:lineRule="auto"/>
              <w:rPr>
                <w:sz w:val="20"/>
                <w:szCs w:val="20"/>
                <w:lang w:val="vi-VN"/>
              </w:rPr>
            </w:pPr>
            <w:r w:rsidRPr="00087991">
              <w:rPr>
                <w:sz w:val="20"/>
                <w:szCs w:val="20"/>
                <w:lang w:val="vi-VN"/>
              </w:rPr>
              <w:t>&lt;img src="../img/icon/user.svg" alt="" srcset="" style="filter: invert(100%); display: block;"&gt;</w:t>
            </w:r>
          </w:p>
          <w:p w14:paraId="7761C17F" w14:textId="77777777" w:rsidR="003440AB" w:rsidRPr="00087991" w:rsidRDefault="003440AB" w:rsidP="003440AB">
            <w:pPr>
              <w:spacing w:after="0" w:line="240" w:lineRule="auto"/>
              <w:rPr>
                <w:sz w:val="20"/>
                <w:szCs w:val="20"/>
                <w:lang w:val="vi-VN"/>
              </w:rPr>
            </w:pPr>
            <w:r w:rsidRPr="00087991">
              <w:rPr>
                <w:sz w:val="20"/>
                <w:szCs w:val="20"/>
                <w:lang w:val="vi-VN"/>
              </w:rPr>
              <w:t xml:space="preserve">                    &lt;/div&gt;</w:t>
            </w:r>
          </w:p>
          <w:p w14:paraId="7C491B4C" w14:textId="77777777" w:rsidR="003440AB" w:rsidRPr="00087991" w:rsidRDefault="003440AB" w:rsidP="003440AB">
            <w:pPr>
              <w:spacing w:after="0" w:line="240" w:lineRule="auto"/>
              <w:rPr>
                <w:sz w:val="20"/>
                <w:szCs w:val="20"/>
                <w:lang w:val="vi-VN"/>
              </w:rPr>
            </w:pPr>
            <w:r w:rsidRPr="00087991">
              <w:rPr>
                <w:sz w:val="20"/>
                <w:szCs w:val="20"/>
                <w:lang w:val="vi-VN"/>
              </w:rPr>
              <w:t xml:space="preserve">                    &lt;span&gt;Đăng nhập&lt;/span&gt;</w:t>
            </w:r>
          </w:p>
          <w:p w14:paraId="1BA91DAF" w14:textId="77777777" w:rsidR="003440AB" w:rsidRPr="00087991" w:rsidRDefault="003440AB" w:rsidP="003440AB">
            <w:pPr>
              <w:spacing w:after="0" w:line="240" w:lineRule="auto"/>
              <w:rPr>
                <w:sz w:val="20"/>
                <w:szCs w:val="20"/>
                <w:lang w:val="vi-VN"/>
              </w:rPr>
            </w:pPr>
            <w:r w:rsidRPr="00087991">
              <w:rPr>
                <w:sz w:val="20"/>
                <w:szCs w:val="20"/>
                <w:lang w:val="vi-VN"/>
              </w:rPr>
              <w:t xml:space="preserve">                &lt;/a&gt;</w:t>
            </w:r>
          </w:p>
          <w:p w14:paraId="41E48BC8" w14:textId="77777777" w:rsidR="003440AB" w:rsidRPr="00087991" w:rsidRDefault="003440AB" w:rsidP="003440AB">
            <w:pPr>
              <w:spacing w:after="0" w:line="240" w:lineRule="auto"/>
              <w:rPr>
                <w:sz w:val="20"/>
                <w:szCs w:val="20"/>
                <w:lang w:val="vi-VN"/>
              </w:rPr>
            </w:pPr>
            <w:r w:rsidRPr="00087991">
              <w:rPr>
                <w:sz w:val="20"/>
                <w:szCs w:val="20"/>
                <w:lang w:val="vi-VN"/>
              </w:rPr>
              <w:t xml:space="preserve">            &lt;/div&gt;</w:t>
            </w:r>
          </w:p>
          <w:p w14:paraId="77D33CE3" w14:textId="77777777" w:rsidR="003440AB" w:rsidRPr="00087991" w:rsidRDefault="003440AB" w:rsidP="003440AB">
            <w:pPr>
              <w:spacing w:after="0" w:line="240" w:lineRule="auto"/>
              <w:rPr>
                <w:sz w:val="20"/>
                <w:szCs w:val="20"/>
                <w:lang w:val="vi-VN"/>
              </w:rPr>
            </w:pPr>
            <w:r w:rsidRPr="00087991">
              <w:rPr>
                <w:sz w:val="20"/>
                <w:szCs w:val="20"/>
                <w:lang w:val="vi-VN"/>
              </w:rPr>
              <w:t xml:space="preserve">        &lt;/div&gt;</w:t>
            </w:r>
          </w:p>
          <w:p w14:paraId="7DD3CA5F" w14:textId="77777777" w:rsidR="003440AB" w:rsidRPr="00087991" w:rsidRDefault="003440AB" w:rsidP="003440AB">
            <w:pPr>
              <w:spacing w:after="0" w:line="240" w:lineRule="auto"/>
              <w:rPr>
                <w:sz w:val="20"/>
                <w:szCs w:val="20"/>
                <w:lang w:val="vi-VN"/>
              </w:rPr>
            </w:pPr>
            <w:r w:rsidRPr="00087991">
              <w:rPr>
                <w:sz w:val="20"/>
                <w:szCs w:val="20"/>
                <w:lang w:val="vi-VN"/>
              </w:rPr>
              <w:t xml:space="preserve">    &lt;/nav&gt;</w:t>
            </w:r>
          </w:p>
          <w:p w14:paraId="5C7CB9FF" w14:textId="41078CBB" w:rsidR="00B065DD" w:rsidRPr="00FA6FA5" w:rsidRDefault="003440AB" w:rsidP="003440AB">
            <w:pPr>
              <w:rPr>
                <w:sz w:val="22"/>
                <w:lang w:val="vi-VN"/>
              </w:rPr>
            </w:pPr>
            <w:r w:rsidRPr="00087991">
              <w:rPr>
                <w:sz w:val="20"/>
                <w:szCs w:val="20"/>
                <w:lang w:val="vi-VN"/>
              </w:rPr>
              <w:t>&lt;/div&gt;</w:t>
            </w:r>
          </w:p>
        </w:tc>
      </w:tr>
    </w:tbl>
    <w:p w14:paraId="35D7C2F6" w14:textId="67D464CF" w:rsidR="003440AB" w:rsidRDefault="003440AB" w:rsidP="00116AD2">
      <w:pPr>
        <w:jc w:val="center"/>
        <w:rPr>
          <w:lang w:val="vi-VN"/>
        </w:rPr>
      </w:pPr>
    </w:p>
    <w:p w14:paraId="5A2C52CF" w14:textId="77777777" w:rsidR="003440AB" w:rsidRDefault="003440AB">
      <w:pPr>
        <w:rPr>
          <w:lang w:val="vi-VN"/>
        </w:rPr>
      </w:pPr>
      <w:r>
        <w:rPr>
          <w:lang w:val="vi-VN"/>
        </w:rPr>
        <w:br w:type="page"/>
      </w:r>
    </w:p>
    <w:p w14:paraId="003AB8E9" w14:textId="2521381C" w:rsidR="00B065DD" w:rsidRDefault="00087991" w:rsidP="00116AD2">
      <w:pPr>
        <w:jc w:val="center"/>
        <w:rPr>
          <w:lang w:val="vi-VN"/>
        </w:rPr>
      </w:pPr>
      <w:r>
        <w:rPr>
          <w:lang w:val="vi-VN"/>
        </w:rPr>
        <w:lastRenderedPageBreak/>
        <w:t>FOOTER</w:t>
      </w:r>
    </w:p>
    <w:tbl>
      <w:tblPr>
        <w:tblStyle w:val="TableGrid"/>
        <w:tblW w:w="0" w:type="auto"/>
        <w:tblLook w:val="04A0" w:firstRow="1" w:lastRow="0" w:firstColumn="1" w:lastColumn="0" w:noHBand="0" w:noVBand="1"/>
      </w:tblPr>
      <w:tblGrid>
        <w:gridCol w:w="9062"/>
      </w:tblGrid>
      <w:tr w:rsidR="003440AB" w14:paraId="77430BE0" w14:textId="77777777" w:rsidTr="003440AB">
        <w:tc>
          <w:tcPr>
            <w:tcW w:w="9062" w:type="dxa"/>
          </w:tcPr>
          <w:p w14:paraId="27393D29" w14:textId="77777777" w:rsidR="000C6DCE" w:rsidRPr="00087991" w:rsidRDefault="000C6DCE" w:rsidP="000C6DCE">
            <w:pPr>
              <w:spacing w:after="0" w:line="240" w:lineRule="auto"/>
              <w:rPr>
                <w:sz w:val="20"/>
                <w:szCs w:val="18"/>
                <w:lang w:val="vi-VN"/>
              </w:rPr>
            </w:pPr>
            <w:r w:rsidRPr="00087991">
              <w:rPr>
                <w:sz w:val="20"/>
                <w:szCs w:val="18"/>
                <w:lang w:val="vi-VN"/>
              </w:rPr>
              <w:t>&lt;div class="" style="margin: 0px 10%;"&gt;</w:t>
            </w:r>
          </w:p>
          <w:p w14:paraId="59EC25B6"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class="row"&gt;</w:t>
            </w:r>
          </w:p>
          <w:p w14:paraId="536F8C76" w14:textId="77777777" w:rsidR="000C6DCE" w:rsidRPr="00087991" w:rsidRDefault="000C6DCE" w:rsidP="000C6DCE">
            <w:pPr>
              <w:spacing w:after="0" w:line="240" w:lineRule="auto"/>
              <w:rPr>
                <w:sz w:val="20"/>
                <w:szCs w:val="18"/>
                <w:lang w:val="vi-VN"/>
              </w:rPr>
            </w:pPr>
            <w:r w:rsidRPr="00087991">
              <w:rPr>
                <w:sz w:val="20"/>
                <w:szCs w:val="18"/>
                <w:lang w:val="vi-VN"/>
              </w:rPr>
              <w:t xml:space="preserve">    &lt;!-- &lt;img src="../img/Untitled-1.png" alt="logo" width="30%"&gt; --&gt;</w:t>
            </w:r>
          </w:p>
          <w:p w14:paraId="796C606F"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 col-md-6"&gt;</w:t>
            </w:r>
          </w:p>
          <w:p w14:paraId="4DBC6CCC" w14:textId="77777777" w:rsidR="000C6DCE" w:rsidRPr="00087991" w:rsidRDefault="000C6DCE" w:rsidP="000C6DCE">
            <w:pPr>
              <w:spacing w:after="0" w:line="240" w:lineRule="auto"/>
              <w:rPr>
                <w:sz w:val="20"/>
                <w:szCs w:val="18"/>
                <w:lang w:val="vi-VN"/>
              </w:rPr>
            </w:pPr>
            <w:r w:rsidRPr="00087991">
              <w:rPr>
                <w:sz w:val="20"/>
                <w:szCs w:val="18"/>
                <w:lang w:val="vi-VN"/>
              </w:rPr>
              <w:t xml:space="preserve">      &lt;h3&gt;GIỚI THIỆU&lt;/h3&gt;</w:t>
            </w:r>
          </w:p>
          <w:p w14:paraId="50A6AC4B"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style="padding: 8px 16px; margin: 0px;"&gt;CÔNG TY TỔ CHỨC SỰ KIỆN AQS EVENT&lt;/p&gt;</w:t>
            </w:r>
          </w:p>
          <w:p w14:paraId="252C9F73"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style="padding: 8px 16px; margin: 0px;"&gt;Địa chỉ: 12 Nguyễn Văn Bảo, phường 4, quận Gò Vấp, TP.HCM&lt;/p&gt;</w:t>
            </w:r>
          </w:p>
          <w:p w14:paraId="3BEDCF53"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style="padding: 8px 16px; margin: 0px;"&gt;DT: 0329726829&lt;/p&gt;</w:t>
            </w:r>
          </w:p>
          <w:p w14:paraId="2D37871C"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style="padding: 8px 16px; margin: 0px;"&gt;FAX: 0241234567&lt;/p&gt;</w:t>
            </w:r>
          </w:p>
          <w:p w14:paraId="4646FC7C"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style="padding: 8px 16px; margin: 0px;"&gt;Email: aqsevent@gmail.com&lt;/p&gt;</w:t>
            </w:r>
          </w:p>
          <w:p w14:paraId="2C510D8B"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3C8167EF" w14:textId="77777777" w:rsidR="000C6DCE" w:rsidRPr="00087991" w:rsidRDefault="000C6DCE" w:rsidP="000C6DCE">
            <w:pPr>
              <w:spacing w:after="0" w:line="240" w:lineRule="auto"/>
              <w:rPr>
                <w:sz w:val="20"/>
                <w:szCs w:val="18"/>
                <w:lang w:val="vi-VN"/>
              </w:rPr>
            </w:pPr>
          </w:p>
          <w:p w14:paraId="4B7D1EE1"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 col-md-4 "&gt;</w:t>
            </w:r>
          </w:p>
          <w:p w14:paraId="1A167C86" w14:textId="77777777" w:rsidR="000C6DCE" w:rsidRPr="00087991" w:rsidRDefault="000C6DCE" w:rsidP="000C6DCE">
            <w:pPr>
              <w:spacing w:after="0" w:line="240" w:lineRule="auto"/>
              <w:rPr>
                <w:sz w:val="20"/>
                <w:szCs w:val="18"/>
                <w:lang w:val="vi-VN"/>
              </w:rPr>
            </w:pPr>
            <w:r w:rsidRPr="00087991">
              <w:rPr>
                <w:sz w:val="20"/>
                <w:szCs w:val="18"/>
                <w:lang w:val="vi-VN"/>
              </w:rPr>
              <w:t xml:space="preserve">      &lt;h3&gt;LOẠI HÌNH SỰ KIỆN&lt;/h3&gt;</w:t>
            </w:r>
          </w:p>
          <w:p w14:paraId="6BB3F1E6" w14:textId="77777777" w:rsidR="000C6DCE" w:rsidRPr="00087991" w:rsidRDefault="000C6DCE" w:rsidP="000C6DCE">
            <w:pPr>
              <w:spacing w:after="0" w:line="240" w:lineRule="auto"/>
              <w:rPr>
                <w:sz w:val="20"/>
                <w:szCs w:val="18"/>
                <w:lang w:val="vi-VN"/>
              </w:rPr>
            </w:pPr>
            <w:r w:rsidRPr="00087991">
              <w:rPr>
                <w:sz w:val="20"/>
                <w:szCs w:val="18"/>
                <w:lang w:val="vi-VN"/>
              </w:rPr>
              <w:t xml:space="preserve">      &lt;ul class="footer-links" style="width: 60%;"&gt;</w:t>
            </w:r>
          </w:p>
          <w:p w14:paraId="715400DC"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href="../html/le-khai-truong.html"&gt;</w:t>
            </w:r>
          </w:p>
          <w:p w14:paraId="3EB1DEF3" w14:textId="77777777" w:rsidR="000C6DCE" w:rsidRPr="00087991" w:rsidRDefault="000C6DCE" w:rsidP="000C6DCE">
            <w:pPr>
              <w:spacing w:after="0" w:line="240" w:lineRule="auto"/>
              <w:rPr>
                <w:sz w:val="20"/>
                <w:szCs w:val="18"/>
                <w:lang w:val="vi-VN"/>
              </w:rPr>
            </w:pPr>
            <w:r w:rsidRPr="00087991">
              <w:rPr>
                <w:sz w:val="20"/>
                <w:szCs w:val="18"/>
                <w:lang w:val="vi-VN"/>
              </w:rPr>
              <w:t xml:space="preserve">            Tổ chức lễ khánh thành</w:t>
            </w:r>
          </w:p>
          <w:p w14:paraId="48C2E0D3"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7737E29B"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href="../html/hoi-thao.html"&gt;</w:t>
            </w:r>
          </w:p>
          <w:p w14:paraId="35FD39FD" w14:textId="77777777" w:rsidR="000C6DCE" w:rsidRPr="00087991" w:rsidRDefault="000C6DCE" w:rsidP="000C6DCE">
            <w:pPr>
              <w:spacing w:after="0" w:line="240" w:lineRule="auto"/>
              <w:rPr>
                <w:sz w:val="20"/>
                <w:szCs w:val="18"/>
                <w:lang w:val="vi-VN"/>
              </w:rPr>
            </w:pPr>
            <w:r w:rsidRPr="00087991">
              <w:rPr>
                <w:sz w:val="20"/>
                <w:szCs w:val="18"/>
                <w:lang w:val="vi-VN"/>
              </w:rPr>
              <w:t xml:space="preserve">            Tổ chức hội thảo</w:t>
            </w:r>
          </w:p>
          <w:p w14:paraId="4EA6651E"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6082114E"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href="../html/ky-niem-thanh-lap.html"&gt;</w:t>
            </w:r>
          </w:p>
          <w:p w14:paraId="78DEBC44" w14:textId="77777777" w:rsidR="000C6DCE" w:rsidRPr="00087991" w:rsidRDefault="000C6DCE" w:rsidP="000C6DCE">
            <w:pPr>
              <w:spacing w:after="0" w:line="240" w:lineRule="auto"/>
              <w:rPr>
                <w:sz w:val="20"/>
                <w:szCs w:val="18"/>
                <w:lang w:val="vi-VN"/>
              </w:rPr>
            </w:pPr>
            <w:r w:rsidRPr="00087991">
              <w:rPr>
                <w:sz w:val="20"/>
                <w:szCs w:val="18"/>
                <w:lang w:val="vi-VN"/>
              </w:rPr>
              <w:t xml:space="preserve">            Tổ chức kỷ niệm thành lập</w:t>
            </w:r>
          </w:p>
          <w:p w14:paraId="13E9823A"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0035B8ED"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href="../html/le-khai-truong.html"&gt;</w:t>
            </w:r>
          </w:p>
          <w:p w14:paraId="28040503" w14:textId="77777777" w:rsidR="000C6DCE" w:rsidRPr="00087991" w:rsidRDefault="000C6DCE" w:rsidP="000C6DCE">
            <w:pPr>
              <w:spacing w:after="0" w:line="240" w:lineRule="auto"/>
              <w:rPr>
                <w:sz w:val="20"/>
                <w:szCs w:val="18"/>
                <w:lang w:val="vi-VN"/>
              </w:rPr>
            </w:pPr>
            <w:r w:rsidRPr="00087991">
              <w:rPr>
                <w:sz w:val="20"/>
                <w:szCs w:val="18"/>
                <w:lang w:val="vi-VN"/>
              </w:rPr>
              <w:t xml:space="preserve">            Tổ chức lễ khai trương</w:t>
            </w:r>
          </w:p>
          <w:p w14:paraId="3D40FE50"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01690A19"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href="../html/ky-niem-thanh-lap.html"&gt;</w:t>
            </w:r>
          </w:p>
          <w:p w14:paraId="35B51C0D" w14:textId="77777777" w:rsidR="000C6DCE" w:rsidRPr="00087991" w:rsidRDefault="000C6DCE" w:rsidP="000C6DCE">
            <w:pPr>
              <w:spacing w:after="0" w:line="240" w:lineRule="auto"/>
              <w:rPr>
                <w:sz w:val="20"/>
                <w:szCs w:val="18"/>
                <w:lang w:val="vi-VN"/>
              </w:rPr>
            </w:pPr>
            <w:r w:rsidRPr="00087991">
              <w:rPr>
                <w:sz w:val="20"/>
                <w:szCs w:val="18"/>
                <w:lang w:val="vi-VN"/>
              </w:rPr>
              <w:t xml:space="preserve">            Tổ chức tiệc theo chủ đề</w:t>
            </w:r>
          </w:p>
          <w:p w14:paraId="0001F6B2"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6661ACAE" w14:textId="77777777" w:rsidR="000C6DCE" w:rsidRPr="00087991" w:rsidRDefault="000C6DCE" w:rsidP="000C6DCE">
            <w:pPr>
              <w:spacing w:after="0" w:line="240" w:lineRule="auto"/>
              <w:rPr>
                <w:sz w:val="20"/>
                <w:szCs w:val="18"/>
                <w:lang w:val="vi-VN"/>
              </w:rPr>
            </w:pPr>
            <w:r w:rsidRPr="00087991">
              <w:rPr>
                <w:sz w:val="20"/>
                <w:szCs w:val="18"/>
                <w:lang w:val="vi-VN"/>
              </w:rPr>
              <w:t xml:space="preserve">      &lt;/ul&gt;</w:t>
            </w:r>
          </w:p>
          <w:p w14:paraId="4C2A7AE2"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14B9187B" w14:textId="77777777" w:rsidR="000C6DCE" w:rsidRPr="00087991" w:rsidRDefault="000C6DCE" w:rsidP="000C6DCE">
            <w:pPr>
              <w:spacing w:after="0" w:line="240" w:lineRule="auto"/>
              <w:rPr>
                <w:sz w:val="20"/>
                <w:szCs w:val="18"/>
                <w:lang w:val="vi-VN"/>
              </w:rPr>
            </w:pPr>
          </w:p>
          <w:p w14:paraId="1BECDB23"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 col-md-2"&gt;</w:t>
            </w:r>
          </w:p>
          <w:p w14:paraId="689F86E2" w14:textId="77777777" w:rsidR="000C6DCE" w:rsidRPr="00087991" w:rsidRDefault="000C6DCE" w:rsidP="000C6DCE">
            <w:pPr>
              <w:spacing w:after="0" w:line="240" w:lineRule="auto"/>
              <w:rPr>
                <w:sz w:val="20"/>
                <w:szCs w:val="18"/>
                <w:lang w:val="vi-VN"/>
              </w:rPr>
            </w:pPr>
            <w:r w:rsidRPr="00087991">
              <w:rPr>
                <w:sz w:val="20"/>
                <w:szCs w:val="18"/>
                <w:lang w:val="vi-VN"/>
              </w:rPr>
              <w:t xml:space="preserve">      &lt;h3&gt;LIÊN HỆ&lt;/h3&gt;</w:t>
            </w:r>
          </w:p>
          <w:p w14:paraId="4B067CA5" w14:textId="77777777" w:rsidR="000C6DCE" w:rsidRPr="00087991" w:rsidRDefault="000C6DCE" w:rsidP="000C6DCE">
            <w:pPr>
              <w:spacing w:after="0" w:line="240" w:lineRule="auto"/>
              <w:rPr>
                <w:sz w:val="20"/>
                <w:szCs w:val="18"/>
                <w:lang w:val="vi-VN"/>
              </w:rPr>
            </w:pPr>
            <w:r w:rsidRPr="00087991">
              <w:rPr>
                <w:sz w:val="20"/>
                <w:szCs w:val="18"/>
                <w:lang w:val="vi-VN"/>
              </w:rPr>
              <w:t xml:space="preserve">      &lt;ul class="footer-links"&gt;</w:t>
            </w:r>
          </w:p>
          <w:p w14:paraId="52E89909"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href="../html/baogia.html"&gt;</w:t>
            </w:r>
          </w:p>
          <w:p w14:paraId="4043D8F8" w14:textId="77777777" w:rsidR="000C6DCE" w:rsidRPr="00087991" w:rsidRDefault="000C6DCE" w:rsidP="000C6DCE">
            <w:pPr>
              <w:spacing w:after="0" w:line="240" w:lineRule="auto"/>
              <w:rPr>
                <w:sz w:val="20"/>
                <w:szCs w:val="18"/>
                <w:lang w:val="vi-VN"/>
              </w:rPr>
            </w:pPr>
            <w:r w:rsidRPr="00087991">
              <w:rPr>
                <w:sz w:val="20"/>
                <w:szCs w:val="18"/>
                <w:lang w:val="vi-VN"/>
              </w:rPr>
              <w:t xml:space="preserve">            Báo giá</w:t>
            </w:r>
          </w:p>
          <w:p w14:paraId="05E76EC0"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1A906843"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href="../html/lienhe.html"&gt;</w:t>
            </w:r>
          </w:p>
          <w:p w14:paraId="30FC81C5" w14:textId="77777777" w:rsidR="000C6DCE" w:rsidRPr="00087991" w:rsidRDefault="000C6DCE" w:rsidP="000C6DCE">
            <w:pPr>
              <w:spacing w:after="0" w:line="240" w:lineRule="auto"/>
              <w:rPr>
                <w:sz w:val="20"/>
                <w:szCs w:val="18"/>
                <w:lang w:val="vi-VN"/>
              </w:rPr>
            </w:pPr>
            <w:r w:rsidRPr="00087991">
              <w:rPr>
                <w:sz w:val="20"/>
                <w:szCs w:val="18"/>
                <w:lang w:val="vi-VN"/>
              </w:rPr>
              <w:t xml:space="preserve">            Liên hệ</w:t>
            </w:r>
          </w:p>
          <w:p w14:paraId="620B3B94"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63F994E0" w14:textId="77777777" w:rsidR="000C6DCE" w:rsidRPr="00087991" w:rsidRDefault="000C6DCE" w:rsidP="000C6DCE">
            <w:pPr>
              <w:spacing w:after="0" w:line="240" w:lineRule="auto"/>
              <w:rPr>
                <w:sz w:val="20"/>
                <w:szCs w:val="18"/>
                <w:lang w:val="vi-VN"/>
              </w:rPr>
            </w:pPr>
            <w:r w:rsidRPr="00087991">
              <w:rPr>
                <w:sz w:val="20"/>
                <w:szCs w:val="18"/>
                <w:lang w:val="vi-VN"/>
              </w:rPr>
              <w:t xml:space="preserve">        &lt;li class="nav-item"&gt;&lt;a class="nav-link" href="../html/baomat.html"&gt;</w:t>
            </w:r>
          </w:p>
          <w:p w14:paraId="78D135BB" w14:textId="77777777" w:rsidR="000C6DCE" w:rsidRPr="00087991" w:rsidRDefault="000C6DCE" w:rsidP="000C6DCE">
            <w:pPr>
              <w:spacing w:after="0" w:line="240" w:lineRule="auto"/>
              <w:rPr>
                <w:sz w:val="20"/>
                <w:szCs w:val="18"/>
                <w:lang w:val="vi-VN"/>
              </w:rPr>
            </w:pPr>
            <w:r w:rsidRPr="00087991">
              <w:rPr>
                <w:sz w:val="20"/>
                <w:szCs w:val="18"/>
                <w:lang w:val="vi-VN"/>
              </w:rPr>
              <w:t xml:space="preserve">            Chính sách bảo mật</w:t>
            </w:r>
          </w:p>
          <w:p w14:paraId="0D073768" w14:textId="77777777" w:rsidR="000C6DCE" w:rsidRPr="00087991" w:rsidRDefault="000C6DCE" w:rsidP="000C6DCE">
            <w:pPr>
              <w:spacing w:after="0" w:line="240" w:lineRule="auto"/>
              <w:rPr>
                <w:sz w:val="20"/>
                <w:szCs w:val="18"/>
                <w:lang w:val="vi-VN"/>
              </w:rPr>
            </w:pPr>
            <w:r w:rsidRPr="00087991">
              <w:rPr>
                <w:sz w:val="20"/>
                <w:szCs w:val="18"/>
                <w:lang w:val="vi-VN"/>
              </w:rPr>
              <w:t xml:space="preserve">          &lt;/a&gt;&lt;/li&gt;</w:t>
            </w:r>
          </w:p>
          <w:p w14:paraId="68E5369E" w14:textId="77777777" w:rsidR="000C6DCE" w:rsidRPr="00087991" w:rsidRDefault="000C6DCE" w:rsidP="000C6DCE">
            <w:pPr>
              <w:spacing w:after="0" w:line="240" w:lineRule="auto"/>
              <w:rPr>
                <w:sz w:val="20"/>
                <w:szCs w:val="18"/>
                <w:lang w:val="vi-VN"/>
              </w:rPr>
            </w:pPr>
            <w:r w:rsidRPr="00087991">
              <w:rPr>
                <w:sz w:val="20"/>
                <w:szCs w:val="18"/>
                <w:lang w:val="vi-VN"/>
              </w:rPr>
              <w:t xml:space="preserve">      &lt;/ul&gt;</w:t>
            </w:r>
          </w:p>
          <w:p w14:paraId="3C6D4130"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class="row"&gt;</w:t>
            </w:r>
          </w:p>
          <w:p w14:paraId="466A9698"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class="col-md-4"&gt;</w:t>
            </w:r>
          </w:p>
          <w:p w14:paraId="02201BFD" w14:textId="77777777" w:rsidR="000C6DCE" w:rsidRPr="00087991" w:rsidRDefault="000C6DCE" w:rsidP="000C6DCE">
            <w:pPr>
              <w:spacing w:after="0" w:line="240" w:lineRule="auto"/>
              <w:rPr>
                <w:sz w:val="20"/>
                <w:szCs w:val="18"/>
                <w:lang w:val="vi-VN"/>
              </w:rPr>
            </w:pPr>
            <w:r w:rsidRPr="00087991">
              <w:rPr>
                <w:sz w:val="20"/>
                <w:szCs w:val="18"/>
                <w:lang w:val="vi-VN"/>
              </w:rPr>
              <w:t xml:space="preserve">          &lt;a href="https://www.facebook.com/hsiim.19t" class="social-icons"&gt;</w:t>
            </w:r>
          </w:p>
          <w:p w14:paraId="24DE796D" w14:textId="77777777" w:rsidR="000C6DCE" w:rsidRPr="00087991" w:rsidRDefault="000C6DCE" w:rsidP="000C6DCE">
            <w:pPr>
              <w:spacing w:after="0" w:line="240" w:lineRule="auto"/>
              <w:rPr>
                <w:sz w:val="20"/>
                <w:szCs w:val="18"/>
                <w:lang w:val="vi-VN"/>
              </w:rPr>
            </w:pPr>
            <w:r w:rsidRPr="00087991">
              <w:rPr>
                <w:sz w:val="20"/>
                <w:szCs w:val="18"/>
                <w:lang w:val="vi-VN"/>
              </w:rPr>
              <w:t xml:space="preserve">            &lt;img src="../img/icon/facebook-f.svg" alt="fb" style="width: 40px; height: 40px;"&gt;&lt;/a&gt;</w:t>
            </w:r>
          </w:p>
          <w:p w14:paraId="05E50D24"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3F35CD95"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class="col-md-4"&gt;</w:t>
            </w:r>
          </w:p>
          <w:p w14:paraId="0E1CAD1E" w14:textId="77777777" w:rsidR="000C6DCE" w:rsidRPr="00087991" w:rsidRDefault="000C6DCE" w:rsidP="000C6DCE">
            <w:pPr>
              <w:spacing w:after="0" w:line="240" w:lineRule="auto"/>
              <w:rPr>
                <w:sz w:val="20"/>
                <w:szCs w:val="18"/>
                <w:lang w:val="vi-VN"/>
              </w:rPr>
            </w:pPr>
            <w:r w:rsidRPr="00087991">
              <w:rPr>
                <w:sz w:val="20"/>
                <w:szCs w:val="18"/>
                <w:lang w:val="vi-VN"/>
              </w:rPr>
              <w:t xml:space="preserve">          &lt;a href="https://www.facebook.com/trtieuquyen.943" class="social-icons"&gt;</w:t>
            </w:r>
          </w:p>
          <w:p w14:paraId="7D29FF28" w14:textId="77777777" w:rsidR="000C6DCE" w:rsidRPr="00087991" w:rsidRDefault="000C6DCE" w:rsidP="000C6DCE">
            <w:pPr>
              <w:spacing w:after="0" w:line="240" w:lineRule="auto"/>
              <w:rPr>
                <w:sz w:val="20"/>
                <w:szCs w:val="18"/>
                <w:lang w:val="vi-VN"/>
              </w:rPr>
            </w:pPr>
            <w:r w:rsidRPr="00087991">
              <w:rPr>
                <w:sz w:val="20"/>
                <w:szCs w:val="18"/>
                <w:lang w:val="vi-VN"/>
              </w:rPr>
              <w:t xml:space="preserve">            &lt;img src="../img/icon/x-twitter.svg" alt="tw" style="width: 40px; height: 40px;"&gt;&lt;/a&gt;</w:t>
            </w:r>
          </w:p>
          <w:p w14:paraId="4F2EA8A0"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4C07EF25"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 class="col-md-4"&gt;</w:t>
            </w:r>
          </w:p>
          <w:p w14:paraId="676E434B" w14:textId="77777777" w:rsidR="000C6DCE" w:rsidRPr="00087991" w:rsidRDefault="000C6DCE" w:rsidP="000C6DCE">
            <w:pPr>
              <w:spacing w:after="0" w:line="240" w:lineRule="auto"/>
              <w:rPr>
                <w:sz w:val="20"/>
                <w:szCs w:val="18"/>
                <w:lang w:val="vi-VN"/>
              </w:rPr>
            </w:pPr>
            <w:r w:rsidRPr="00087991">
              <w:rPr>
                <w:sz w:val="20"/>
                <w:szCs w:val="18"/>
                <w:lang w:val="vi-VN"/>
              </w:rPr>
              <w:t xml:space="preserve">          &lt;a href="https://www.facebook.com/profile.php?id=100049353530077&amp;mibextid=LQQJ4d" class="social-icons"&gt;</w:t>
            </w:r>
          </w:p>
          <w:p w14:paraId="0C1880D2" w14:textId="77777777" w:rsidR="000C6DCE" w:rsidRPr="00087991" w:rsidRDefault="000C6DCE" w:rsidP="000C6DCE">
            <w:pPr>
              <w:spacing w:after="0" w:line="240" w:lineRule="auto"/>
              <w:rPr>
                <w:sz w:val="20"/>
                <w:szCs w:val="18"/>
                <w:lang w:val="vi-VN"/>
              </w:rPr>
            </w:pPr>
            <w:r w:rsidRPr="00087991">
              <w:rPr>
                <w:sz w:val="20"/>
                <w:szCs w:val="18"/>
                <w:lang w:val="vi-VN"/>
              </w:rPr>
              <w:t xml:space="preserve">            &lt;img src="../img/icon/instagram.svg" alt="ins" style="width: 40px; height: 40px;"&gt;&lt;/a&gt;</w:t>
            </w:r>
          </w:p>
          <w:p w14:paraId="2312B356" w14:textId="77777777" w:rsidR="000C6DCE" w:rsidRPr="00087991" w:rsidRDefault="000C6DCE" w:rsidP="000C6DCE">
            <w:pPr>
              <w:spacing w:after="0" w:line="240" w:lineRule="auto"/>
              <w:rPr>
                <w:sz w:val="20"/>
                <w:szCs w:val="18"/>
                <w:lang w:val="vi-VN"/>
              </w:rPr>
            </w:pPr>
            <w:r w:rsidRPr="00087991">
              <w:rPr>
                <w:sz w:val="20"/>
                <w:szCs w:val="18"/>
                <w:lang w:val="vi-VN"/>
              </w:rPr>
              <w:lastRenderedPageBreak/>
              <w:t xml:space="preserve">        &lt;/div&gt;</w:t>
            </w:r>
          </w:p>
          <w:p w14:paraId="1F76A2D1"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2550E4B9"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2B635AE9"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1DA35DFC" w14:textId="77777777" w:rsidR="000C6DCE" w:rsidRPr="00087991" w:rsidRDefault="000C6DCE" w:rsidP="000C6DCE">
            <w:pPr>
              <w:spacing w:after="0" w:line="240" w:lineRule="auto"/>
              <w:rPr>
                <w:sz w:val="20"/>
                <w:szCs w:val="18"/>
                <w:lang w:val="vi-VN"/>
              </w:rPr>
            </w:pPr>
            <w:r w:rsidRPr="00087991">
              <w:rPr>
                <w:sz w:val="20"/>
                <w:szCs w:val="18"/>
                <w:lang w:val="vi-VN"/>
              </w:rPr>
              <w:t>&lt;/div&gt;</w:t>
            </w:r>
          </w:p>
          <w:p w14:paraId="1F594F03" w14:textId="77777777" w:rsidR="000C6DCE" w:rsidRPr="00087991" w:rsidRDefault="000C6DCE" w:rsidP="000C6DCE">
            <w:pPr>
              <w:spacing w:after="0" w:line="240" w:lineRule="auto"/>
              <w:rPr>
                <w:sz w:val="20"/>
                <w:szCs w:val="18"/>
                <w:lang w:val="vi-VN"/>
              </w:rPr>
            </w:pPr>
            <w:r w:rsidRPr="00087991">
              <w:rPr>
                <w:sz w:val="20"/>
                <w:szCs w:val="18"/>
                <w:lang w:val="vi-VN"/>
              </w:rPr>
              <w:t>&lt;hr&gt;</w:t>
            </w:r>
          </w:p>
          <w:p w14:paraId="4038DDFD" w14:textId="77777777" w:rsidR="000C6DCE" w:rsidRPr="00087991" w:rsidRDefault="000C6DCE" w:rsidP="000C6DCE">
            <w:pPr>
              <w:spacing w:after="0" w:line="240" w:lineRule="auto"/>
              <w:rPr>
                <w:sz w:val="20"/>
                <w:szCs w:val="18"/>
                <w:lang w:val="vi-VN"/>
              </w:rPr>
            </w:pPr>
            <w:r w:rsidRPr="00087991">
              <w:rPr>
                <w:sz w:val="20"/>
                <w:szCs w:val="18"/>
                <w:lang w:val="vi-VN"/>
              </w:rPr>
              <w:t>&lt;/div&gt;</w:t>
            </w:r>
          </w:p>
          <w:p w14:paraId="60A8F9B7" w14:textId="77777777" w:rsidR="000C6DCE" w:rsidRPr="00087991" w:rsidRDefault="000C6DCE" w:rsidP="000C6DCE">
            <w:pPr>
              <w:spacing w:after="0" w:line="240" w:lineRule="auto"/>
              <w:rPr>
                <w:sz w:val="20"/>
                <w:szCs w:val="18"/>
                <w:lang w:val="vi-VN"/>
              </w:rPr>
            </w:pPr>
            <w:r w:rsidRPr="00087991">
              <w:rPr>
                <w:sz w:val="20"/>
                <w:szCs w:val="18"/>
                <w:lang w:val="vi-VN"/>
              </w:rPr>
              <w:t>&lt;div class="container"&gt;</w:t>
            </w:r>
          </w:p>
          <w:p w14:paraId="4D80D445"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625C3F65" w14:textId="77777777" w:rsidR="000C6DCE" w:rsidRPr="00087991" w:rsidRDefault="000C6DCE" w:rsidP="000C6DCE">
            <w:pPr>
              <w:spacing w:after="0" w:line="240" w:lineRule="auto"/>
              <w:rPr>
                <w:sz w:val="20"/>
                <w:szCs w:val="18"/>
                <w:lang w:val="vi-VN"/>
              </w:rPr>
            </w:pPr>
            <w:r w:rsidRPr="00087991">
              <w:rPr>
                <w:sz w:val="20"/>
                <w:szCs w:val="18"/>
                <w:lang w:val="vi-VN"/>
              </w:rPr>
              <w:t xml:space="preserve">    &lt;p class="copyright-text"&gt;Bản quyền thuộc AQSEvent</w:t>
            </w:r>
          </w:p>
          <w:p w14:paraId="07F8E7DA" w14:textId="77777777" w:rsidR="000C6DCE" w:rsidRPr="00087991" w:rsidRDefault="000C6DCE" w:rsidP="000C6DCE">
            <w:pPr>
              <w:spacing w:after="0" w:line="240" w:lineRule="auto"/>
              <w:rPr>
                <w:sz w:val="20"/>
                <w:szCs w:val="18"/>
                <w:lang w:val="vi-VN"/>
              </w:rPr>
            </w:pPr>
            <w:r w:rsidRPr="00087991">
              <w:rPr>
                <w:sz w:val="20"/>
                <w:szCs w:val="18"/>
                <w:lang w:val="vi-VN"/>
              </w:rPr>
              <w:t xml:space="preserve">    &lt;/p&gt;</w:t>
            </w:r>
          </w:p>
          <w:p w14:paraId="72E347B8" w14:textId="77777777" w:rsidR="000C6DCE" w:rsidRPr="00087991" w:rsidRDefault="000C6DCE" w:rsidP="000C6DCE">
            <w:pPr>
              <w:spacing w:after="0" w:line="240" w:lineRule="auto"/>
              <w:rPr>
                <w:sz w:val="20"/>
                <w:szCs w:val="18"/>
                <w:lang w:val="vi-VN"/>
              </w:rPr>
            </w:pPr>
            <w:r w:rsidRPr="00087991">
              <w:rPr>
                <w:sz w:val="20"/>
                <w:szCs w:val="18"/>
                <w:lang w:val="vi-VN"/>
              </w:rPr>
              <w:t xml:space="preserve">  &lt;/div&gt;</w:t>
            </w:r>
          </w:p>
          <w:p w14:paraId="14436086" w14:textId="77777777" w:rsidR="000C6DCE" w:rsidRPr="00087991" w:rsidRDefault="000C6DCE" w:rsidP="000C6DCE">
            <w:pPr>
              <w:spacing w:after="0" w:line="240" w:lineRule="auto"/>
              <w:rPr>
                <w:sz w:val="20"/>
                <w:szCs w:val="18"/>
                <w:lang w:val="vi-VN"/>
              </w:rPr>
            </w:pPr>
            <w:r w:rsidRPr="00087991">
              <w:rPr>
                <w:sz w:val="20"/>
                <w:szCs w:val="18"/>
                <w:lang w:val="vi-VN"/>
              </w:rPr>
              <w:t>&lt;/div&gt;</w:t>
            </w:r>
          </w:p>
          <w:p w14:paraId="775E49D3" w14:textId="77DA9FC3" w:rsidR="003440AB" w:rsidRPr="00087991" w:rsidRDefault="000C6DCE" w:rsidP="000C6DCE">
            <w:pPr>
              <w:rPr>
                <w:sz w:val="20"/>
                <w:szCs w:val="18"/>
                <w:lang w:val="vi-VN"/>
              </w:rPr>
            </w:pPr>
            <w:r w:rsidRPr="00087991">
              <w:rPr>
                <w:sz w:val="20"/>
                <w:szCs w:val="18"/>
                <w:lang w:val="vi-VN"/>
              </w:rPr>
              <w:t>&lt;/div&gt;</w:t>
            </w:r>
          </w:p>
        </w:tc>
      </w:tr>
    </w:tbl>
    <w:p w14:paraId="6C14B70B" w14:textId="3CC5A772" w:rsidR="000C6DCE" w:rsidRDefault="000C6DCE" w:rsidP="00116AD2">
      <w:pPr>
        <w:jc w:val="center"/>
        <w:rPr>
          <w:lang w:val="vi-VN"/>
        </w:rPr>
      </w:pPr>
    </w:p>
    <w:p w14:paraId="05B59A68" w14:textId="77777777" w:rsidR="000C6DCE" w:rsidRDefault="000C6DCE">
      <w:pPr>
        <w:rPr>
          <w:lang w:val="vi-VN"/>
        </w:rPr>
      </w:pPr>
      <w:r>
        <w:rPr>
          <w:lang w:val="vi-VN"/>
        </w:rPr>
        <w:br w:type="page"/>
      </w:r>
    </w:p>
    <w:p w14:paraId="04C60BF7" w14:textId="0337C179" w:rsidR="003440AB" w:rsidRDefault="00087991" w:rsidP="00116AD2">
      <w:pPr>
        <w:jc w:val="center"/>
        <w:rPr>
          <w:lang w:val="vi-VN"/>
        </w:rPr>
      </w:pPr>
      <w:r>
        <w:rPr>
          <w:lang w:val="vi-VN"/>
        </w:rPr>
        <w:lastRenderedPageBreak/>
        <w:t>LOGIN</w:t>
      </w:r>
    </w:p>
    <w:tbl>
      <w:tblPr>
        <w:tblStyle w:val="TableGrid"/>
        <w:tblW w:w="0" w:type="auto"/>
        <w:tblLook w:val="04A0" w:firstRow="1" w:lastRow="0" w:firstColumn="1" w:lastColumn="0" w:noHBand="0" w:noVBand="1"/>
      </w:tblPr>
      <w:tblGrid>
        <w:gridCol w:w="9062"/>
      </w:tblGrid>
      <w:tr w:rsidR="00D61B25" w14:paraId="65C732DE" w14:textId="77777777" w:rsidTr="00D61B25">
        <w:tc>
          <w:tcPr>
            <w:tcW w:w="9062" w:type="dxa"/>
          </w:tcPr>
          <w:p w14:paraId="0BABD5D2" w14:textId="77777777" w:rsidR="00D61B25" w:rsidRPr="00087991" w:rsidRDefault="00D61B25" w:rsidP="00D61B25">
            <w:pPr>
              <w:spacing w:after="0" w:line="240" w:lineRule="auto"/>
              <w:rPr>
                <w:sz w:val="20"/>
                <w:szCs w:val="18"/>
                <w:lang w:val="vi-VN"/>
              </w:rPr>
            </w:pPr>
            <w:r w:rsidRPr="00087991">
              <w:rPr>
                <w:sz w:val="20"/>
                <w:szCs w:val="18"/>
                <w:lang w:val="vi-VN"/>
              </w:rPr>
              <w:t>&lt;!DOCTYPE html&gt;</w:t>
            </w:r>
          </w:p>
          <w:p w14:paraId="5A3696E1" w14:textId="77777777" w:rsidR="00D61B25" w:rsidRPr="00087991" w:rsidRDefault="00D61B25" w:rsidP="00D61B25">
            <w:pPr>
              <w:spacing w:after="0" w:line="240" w:lineRule="auto"/>
              <w:rPr>
                <w:sz w:val="20"/>
                <w:szCs w:val="18"/>
                <w:lang w:val="vi-VN"/>
              </w:rPr>
            </w:pPr>
            <w:r w:rsidRPr="00087991">
              <w:rPr>
                <w:sz w:val="20"/>
                <w:szCs w:val="18"/>
                <w:lang w:val="vi-VN"/>
              </w:rPr>
              <w:t>&lt;html lang="en"&gt;</w:t>
            </w:r>
          </w:p>
          <w:p w14:paraId="7B471B6A" w14:textId="77777777" w:rsidR="00D61B25" w:rsidRPr="00087991" w:rsidRDefault="00D61B25" w:rsidP="00D61B25">
            <w:pPr>
              <w:spacing w:after="0" w:line="240" w:lineRule="auto"/>
              <w:rPr>
                <w:sz w:val="20"/>
                <w:szCs w:val="18"/>
                <w:lang w:val="vi-VN"/>
              </w:rPr>
            </w:pPr>
          </w:p>
          <w:p w14:paraId="71F39E00" w14:textId="77777777" w:rsidR="00D61B25" w:rsidRPr="00087991" w:rsidRDefault="00D61B25" w:rsidP="00D61B25">
            <w:pPr>
              <w:spacing w:after="0" w:line="240" w:lineRule="auto"/>
              <w:rPr>
                <w:sz w:val="20"/>
                <w:szCs w:val="18"/>
                <w:lang w:val="vi-VN"/>
              </w:rPr>
            </w:pPr>
            <w:r w:rsidRPr="00087991">
              <w:rPr>
                <w:sz w:val="20"/>
                <w:szCs w:val="18"/>
                <w:lang w:val="vi-VN"/>
              </w:rPr>
              <w:t>&lt;head&gt;</w:t>
            </w:r>
          </w:p>
          <w:p w14:paraId="2A0166CE" w14:textId="77777777" w:rsidR="00D61B25" w:rsidRPr="00087991" w:rsidRDefault="00D61B25" w:rsidP="00D61B25">
            <w:pPr>
              <w:spacing w:after="0" w:line="240" w:lineRule="auto"/>
              <w:rPr>
                <w:sz w:val="20"/>
                <w:szCs w:val="18"/>
                <w:lang w:val="vi-VN"/>
              </w:rPr>
            </w:pPr>
            <w:r w:rsidRPr="00087991">
              <w:rPr>
                <w:sz w:val="20"/>
                <w:szCs w:val="18"/>
                <w:lang w:val="vi-VN"/>
              </w:rPr>
              <w:t xml:space="preserve">    &lt;meta charset="UTF-8"&gt;</w:t>
            </w:r>
          </w:p>
          <w:p w14:paraId="12D1A99B" w14:textId="77777777" w:rsidR="00D61B25" w:rsidRPr="00087991" w:rsidRDefault="00D61B25" w:rsidP="00D61B25">
            <w:pPr>
              <w:spacing w:after="0" w:line="240" w:lineRule="auto"/>
              <w:rPr>
                <w:sz w:val="20"/>
                <w:szCs w:val="18"/>
                <w:lang w:val="vi-VN"/>
              </w:rPr>
            </w:pPr>
            <w:r w:rsidRPr="00087991">
              <w:rPr>
                <w:sz w:val="20"/>
                <w:szCs w:val="18"/>
                <w:lang w:val="vi-VN"/>
              </w:rPr>
              <w:t xml:space="preserve">    &lt;meta name="viewport" content="width=device-width, initial-scale=1.0"&gt;</w:t>
            </w:r>
          </w:p>
          <w:p w14:paraId="10645EB3"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&lt;link rel="stylesheet" href="../css/bootstrap.min.css"&gt;</w:t>
            </w:r>
          </w:p>
          <w:p w14:paraId="7591C620"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&lt;link rel="stylesheet" href="../css/stylesheet.css"&gt;</w:t>
            </w:r>
          </w:p>
          <w:p w14:paraId="746AB64E" w14:textId="77777777" w:rsidR="00D61B25" w:rsidRPr="00087991" w:rsidRDefault="00D61B25" w:rsidP="00D61B25">
            <w:pPr>
              <w:spacing w:after="0" w:line="240" w:lineRule="auto"/>
              <w:rPr>
                <w:sz w:val="20"/>
                <w:szCs w:val="18"/>
                <w:lang w:val="vi-VN"/>
              </w:rPr>
            </w:pPr>
            <w:r w:rsidRPr="00087991">
              <w:rPr>
                <w:sz w:val="20"/>
                <w:szCs w:val="18"/>
                <w:lang w:val="vi-VN"/>
              </w:rPr>
              <w:t xml:space="preserve">    &lt;script src="../js/bootstrap.bundle.min.js"&gt;&lt;/script&gt;</w:t>
            </w:r>
          </w:p>
          <w:p w14:paraId="3CE0B1C4" w14:textId="77777777" w:rsidR="00D61B25" w:rsidRPr="00087991" w:rsidRDefault="00D61B25" w:rsidP="00D61B25">
            <w:pPr>
              <w:spacing w:after="0" w:line="240" w:lineRule="auto"/>
              <w:rPr>
                <w:sz w:val="20"/>
                <w:szCs w:val="18"/>
                <w:lang w:val="vi-VN"/>
              </w:rPr>
            </w:pPr>
            <w:r w:rsidRPr="00087991">
              <w:rPr>
                <w:sz w:val="20"/>
                <w:szCs w:val="18"/>
                <w:lang w:val="vi-VN"/>
              </w:rPr>
              <w:t xml:space="preserve">    &lt;script src="../js/bootstrap.min.js"&gt;&lt;/script&gt;</w:t>
            </w:r>
          </w:p>
          <w:p w14:paraId="1310878B" w14:textId="77777777" w:rsidR="00D61B25" w:rsidRPr="00087991" w:rsidRDefault="00D61B25" w:rsidP="00D61B25">
            <w:pPr>
              <w:spacing w:after="0" w:line="240" w:lineRule="auto"/>
              <w:rPr>
                <w:sz w:val="20"/>
                <w:szCs w:val="18"/>
                <w:lang w:val="vi-VN"/>
              </w:rPr>
            </w:pPr>
            <w:r w:rsidRPr="00087991">
              <w:rPr>
                <w:sz w:val="20"/>
                <w:szCs w:val="18"/>
                <w:lang w:val="vi-VN"/>
              </w:rPr>
              <w:t xml:space="preserve">    &lt;script src="../js/jquery-3.6.0.min.js"&gt;&lt;/script&gt;</w:t>
            </w:r>
          </w:p>
          <w:p w14:paraId="7C2CA314" w14:textId="77777777" w:rsidR="00D61B25" w:rsidRPr="00087991" w:rsidRDefault="00D61B25" w:rsidP="00D61B25">
            <w:pPr>
              <w:spacing w:after="0" w:line="240" w:lineRule="auto"/>
              <w:rPr>
                <w:sz w:val="20"/>
                <w:szCs w:val="18"/>
                <w:lang w:val="vi-VN"/>
              </w:rPr>
            </w:pPr>
            <w:r w:rsidRPr="00087991">
              <w:rPr>
                <w:sz w:val="20"/>
                <w:szCs w:val="18"/>
                <w:lang w:val="vi-VN"/>
              </w:rPr>
              <w:t xml:space="preserve">    &lt;script src="../js/main.js"&gt;&lt;/script&gt;</w:t>
            </w:r>
          </w:p>
          <w:p w14:paraId="57793053" w14:textId="77777777" w:rsidR="00D61B25" w:rsidRPr="00087991" w:rsidRDefault="00D61B25" w:rsidP="00D61B25">
            <w:pPr>
              <w:spacing w:after="0" w:line="240" w:lineRule="auto"/>
              <w:rPr>
                <w:sz w:val="20"/>
                <w:szCs w:val="18"/>
                <w:lang w:val="vi-VN"/>
              </w:rPr>
            </w:pPr>
            <w:r w:rsidRPr="00087991">
              <w:rPr>
                <w:sz w:val="20"/>
                <w:szCs w:val="18"/>
                <w:lang w:val="vi-VN"/>
              </w:rPr>
              <w:t xml:space="preserve">    &lt;script src="../js/login.js"&gt;&lt;/script&gt;</w:t>
            </w:r>
          </w:p>
          <w:p w14:paraId="5F3FB5F2" w14:textId="77777777" w:rsidR="00D61B25" w:rsidRPr="00087991" w:rsidRDefault="00D61B25" w:rsidP="00D61B25">
            <w:pPr>
              <w:spacing w:after="0" w:line="240" w:lineRule="auto"/>
              <w:rPr>
                <w:sz w:val="20"/>
                <w:szCs w:val="18"/>
                <w:lang w:val="vi-VN"/>
              </w:rPr>
            </w:pPr>
            <w:r w:rsidRPr="00087991">
              <w:rPr>
                <w:sz w:val="20"/>
                <w:szCs w:val="18"/>
                <w:lang w:val="vi-VN"/>
              </w:rPr>
              <w:t xml:space="preserve">    &lt;title&gt;Đăng nhập&lt;/title&gt;</w:t>
            </w:r>
          </w:p>
          <w:p w14:paraId="2A33DDEE" w14:textId="77777777" w:rsidR="00D61B25" w:rsidRPr="00087991" w:rsidRDefault="00D61B25" w:rsidP="00D61B25">
            <w:pPr>
              <w:spacing w:after="0" w:line="240" w:lineRule="auto"/>
              <w:rPr>
                <w:sz w:val="20"/>
                <w:szCs w:val="18"/>
                <w:lang w:val="vi-VN"/>
              </w:rPr>
            </w:pPr>
            <w:r w:rsidRPr="00087991">
              <w:rPr>
                <w:sz w:val="20"/>
                <w:szCs w:val="18"/>
                <w:lang w:val="vi-VN"/>
              </w:rPr>
              <w:t>&lt;/head&gt;</w:t>
            </w:r>
          </w:p>
          <w:p w14:paraId="22D5C536" w14:textId="77777777" w:rsidR="00D61B25" w:rsidRPr="00087991" w:rsidRDefault="00D61B25" w:rsidP="00D61B25">
            <w:pPr>
              <w:spacing w:after="0" w:line="240" w:lineRule="auto"/>
              <w:rPr>
                <w:sz w:val="20"/>
                <w:szCs w:val="18"/>
                <w:lang w:val="vi-VN"/>
              </w:rPr>
            </w:pPr>
          </w:p>
          <w:p w14:paraId="7DFB629C" w14:textId="77777777" w:rsidR="00D61B25" w:rsidRPr="00087991" w:rsidRDefault="00D61B25" w:rsidP="00D61B25">
            <w:pPr>
              <w:spacing w:after="0" w:line="240" w:lineRule="auto"/>
              <w:rPr>
                <w:sz w:val="20"/>
                <w:szCs w:val="18"/>
                <w:lang w:val="vi-VN"/>
              </w:rPr>
            </w:pPr>
            <w:r w:rsidRPr="00087991">
              <w:rPr>
                <w:sz w:val="20"/>
                <w:szCs w:val="18"/>
                <w:lang w:val="vi-VN"/>
              </w:rPr>
              <w:t>&lt;body&gt;</w:t>
            </w:r>
          </w:p>
          <w:p w14:paraId="3002EB24"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class="login-viewport"&gt;</w:t>
            </w:r>
          </w:p>
          <w:p w14:paraId="7B039047"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class="header-wrapped"&gt;&lt;/div&gt;</w:t>
            </w:r>
          </w:p>
          <w:p w14:paraId="52C2E994"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class="content-wrapped container bg-white"</w:t>
            </w:r>
          </w:p>
          <w:p w14:paraId="1A87C14A" w14:textId="77777777" w:rsidR="00D61B25" w:rsidRPr="00087991" w:rsidRDefault="00D61B25" w:rsidP="00D61B25">
            <w:pPr>
              <w:spacing w:after="0" w:line="240" w:lineRule="auto"/>
              <w:rPr>
                <w:sz w:val="20"/>
                <w:szCs w:val="18"/>
                <w:lang w:val="vi-VN"/>
              </w:rPr>
            </w:pPr>
            <w:r w:rsidRPr="00087991">
              <w:rPr>
                <w:sz w:val="20"/>
                <w:szCs w:val="18"/>
                <w:lang w:val="vi-VN"/>
              </w:rPr>
              <w:t xml:space="preserve">            style="width: 60%; margin-top: 105px; margin-bottom: 40px; padding-bottom: 100px; padding-top: 30px;"&gt;</w:t>
            </w:r>
          </w:p>
          <w:p w14:paraId="650EE449"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class="container" style="width: 45%;"&gt;</w:t>
            </w:r>
          </w:p>
          <w:p w14:paraId="0758AB66" w14:textId="77777777" w:rsidR="00D61B25" w:rsidRPr="00087991" w:rsidRDefault="00D61B25" w:rsidP="00D61B25">
            <w:pPr>
              <w:spacing w:after="0" w:line="240" w:lineRule="auto"/>
              <w:rPr>
                <w:sz w:val="20"/>
                <w:szCs w:val="18"/>
                <w:lang w:val="vi-VN"/>
              </w:rPr>
            </w:pPr>
            <w:r w:rsidRPr="00087991">
              <w:rPr>
                <w:sz w:val="20"/>
                <w:szCs w:val="18"/>
                <w:lang w:val="vi-VN"/>
              </w:rPr>
              <w:t xml:space="preserve">                &lt;ul class="login-tab"&gt;</w:t>
            </w:r>
          </w:p>
          <w:p w14:paraId="6FB42A97"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 class="login-tab-item login-tab-login active" id="goToLogin"&gt;</w:t>
            </w:r>
          </w:p>
          <w:p w14:paraId="6DD2C815" w14:textId="77777777" w:rsidR="00D61B25" w:rsidRPr="00087991" w:rsidRDefault="00D61B25" w:rsidP="00D61B25">
            <w:pPr>
              <w:spacing w:after="0" w:line="240" w:lineRule="auto"/>
              <w:rPr>
                <w:sz w:val="20"/>
                <w:szCs w:val="18"/>
                <w:lang w:val="vi-VN"/>
              </w:rPr>
            </w:pPr>
            <w:r w:rsidRPr="00087991">
              <w:rPr>
                <w:sz w:val="20"/>
                <w:szCs w:val="18"/>
                <w:lang w:val="vi-VN"/>
              </w:rPr>
              <w:t xml:space="preserve">                        &lt;a&gt;Đăng nhập&lt;/a&gt;</w:t>
            </w:r>
          </w:p>
          <w:p w14:paraId="4A52B6C1" w14:textId="77777777" w:rsidR="00D61B25" w:rsidRPr="00087991" w:rsidRDefault="00D61B25" w:rsidP="00D61B25">
            <w:pPr>
              <w:spacing w:after="0" w:line="240" w:lineRule="auto"/>
              <w:rPr>
                <w:sz w:val="20"/>
                <w:szCs w:val="18"/>
                <w:lang w:val="vi-VN"/>
              </w:rPr>
            </w:pPr>
            <w:r w:rsidRPr="00087991">
              <w:rPr>
                <w:sz w:val="20"/>
                <w:szCs w:val="18"/>
                <w:lang w:val="vi-VN"/>
              </w:rPr>
              <w:t xml:space="preserve">                        &lt;hr style="margin-top: 10px;"&gt;</w:t>
            </w:r>
          </w:p>
          <w:p w14:paraId="6239DDF5"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&lt;/li&gt;</w:t>
            </w:r>
          </w:p>
          <w:p w14:paraId="6104E3A8"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 class="login-tab-item login-tab-register" id="goToRegister"&gt;</w:t>
            </w:r>
          </w:p>
          <w:p w14:paraId="139E9434" w14:textId="77777777" w:rsidR="00D61B25" w:rsidRPr="00087991" w:rsidRDefault="00D61B25" w:rsidP="00D61B25">
            <w:pPr>
              <w:spacing w:after="0" w:line="240" w:lineRule="auto"/>
              <w:rPr>
                <w:sz w:val="20"/>
                <w:szCs w:val="18"/>
                <w:lang w:val="vi-VN"/>
              </w:rPr>
            </w:pPr>
            <w:r w:rsidRPr="00087991">
              <w:rPr>
                <w:sz w:val="20"/>
                <w:szCs w:val="18"/>
                <w:lang w:val="vi-VN"/>
              </w:rPr>
              <w:t xml:space="preserve">                        &lt;a&gt;Đăng ký&lt;/a&gt;</w:t>
            </w:r>
          </w:p>
          <w:p w14:paraId="45A83F25" w14:textId="77777777" w:rsidR="00D61B25" w:rsidRPr="00087991" w:rsidRDefault="00D61B25" w:rsidP="00D61B25">
            <w:pPr>
              <w:spacing w:after="0" w:line="240" w:lineRule="auto"/>
              <w:rPr>
                <w:sz w:val="20"/>
                <w:szCs w:val="18"/>
                <w:lang w:val="vi-VN"/>
              </w:rPr>
            </w:pPr>
            <w:r w:rsidRPr="00087991">
              <w:rPr>
                <w:sz w:val="20"/>
                <w:szCs w:val="18"/>
                <w:lang w:val="vi-VN"/>
              </w:rPr>
              <w:t xml:space="preserve">                        &lt;hr style="margin-top: 10px;"&gt;</w:t>
            </w:r>
          </w:p>
          <w:p w14:paraId="628B4761"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&lt;/li&gt;</w:t>
            </w:r>
          </w:p>
          <w:p w14:paraId="143E4562" w14:textId="77777777" w:rsidR="00D61B25" w:rsidRPr="00087991" w:rsidRDefault="00D61B25" w:rsidP="00D61B25">
            <w:pPr>
              <w:spacing w:after="0" w:line="240" w:lineRule="auto"/>
              <w:rPr>
                <w:sz w:val="20"/>
                <w:szCs w:val="18"/>
                <w:lang w:val="vi-VN"/>
              </w:rPr>
            </w:pPr>
          </w:p>
          <w:p w14:paraId="33F87EB8" w14:textId="77777777" w:rsidR="00D61B25" w:rsidRPr="00087991" w:rsidRDefault="00D61B25" w:rsidP="00D61B25">
            <w:pPr>
              <w:spacing w:after="0" w:line="240" w:lineRule="auto"/>
              <w:rPr>
                <w:sz w:val="20"/>
                <w:szCs w:val="18"/>
                <w:lang w:val="vi-VN"/>
              </w:rPr>
            </w:pPr>
            <w:r w:rsidRPr="00087991">
              <w:rPr>
                <w:sz w:val="20"/>
                <w:szCs w:val="18"/>
                <w:lang w:val="vi-VN"/>
              </w:rPr>
              <w:t xml:space="preserve">                &lt;/ul&gt;</w:t>
            </w:r>
          </w:p>
          <w:p w14:paraId="5F222292"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class="login-form container" style="width: 80%; display: block;"&gt;</w:t>
            </w:r>
          </w:p>
          <w:p w14:paraId="3B95310D" w14:textId="77777777" w:rsidR="00D61B25" w:rsidRPr="00087991" w:rsidRDefault="00D61B25" w:rsidP="00D61B25">
            <w:pPr>
              <w:spacing w:after="0" w:line="240" w:lineRule="auto"/>
              <w:rPr>
                <w:sz w:val="20"/>
                <w:szCs w:val="18"/>
                <w:lang w:val="vi-VN"/>
              </w:rPr>
            </w:pPr>
            <w:r w:rsidRPr="00087991">
              <w:rPr>
                <w:sz w:val="20"/>
                <w:szCs w:val="18"/>
                <w:lang w:val="vi-VN"/>
              </w:rPr>
              <w:t xml:space="preserve">                    &lt;form action="../html/index.html"&gt;</w:t>
            </w:r>
          </w:p>
          <w:p w14:paraId="65879CC8"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class="form-group"&gt;</w:t>
            </w:r>
          </w:p>
          <w:p w14:paraId="1E96956D" w14:textId="77777777" w:rsidR="00D61B25" w:rsidRPr="00087991" w:rsidRDefault="00D61B25" w:rsidP="00D61B25">
            <w:pPr>
              <w:spacing w:after="0" w:line="240" w:lineRule="auto"/>
              <w:rPr>
                <w:sz w:val="20"/>
                <w:szCs w:val="18"/>
                <w:lang w:val="vi-VN"/>
              </w:rPr>
            </w:pPr>
            <w:r w:rsidRPr="00087991">
              <w:rPr>
                <w:sz w:val="20"/>
                <w:szCs w:val="18"/>
                <w:lang w:val="vi-VN"/>
              </w:rPr>
              <w:t xml:space="preserve">                            &lt;label for="username"&gt;Tài khoản:&lt;/label&gt;</w:t>
            </w:r>
          </w:p>
          <w:p w14:paraId="11EF383D" w14:textId="77777777" w:rsidR="00D61B25" w:rsidRPr="00087991" w:rsidRDefault="00D61B25" w:rsidP="00D61B25">
            <w:pPr>
              <w:spacing w:after="0" w:line="240" w:lineRule="auto"/>
              <w:rPr>
                <w:sz w:val="20"/>
                <w:szCs w:val="18"/>
                <w:lang w:val="vi-VN"/>
              </w:rPr>
            </w:pPr>
            <w:r w:rsidRPr="00087991">
              <w:rPr>
                <w:sz w:val="20"/>
                <w:szCs w:val="18"/>
                <w:lang w:val="vi-VN"/>
              </w:rPr>
              <w:t xml:space="preserve">                            &lt;input type="text" id="username" name="username" class="form-control" placeholder="Nhập tài khoản..." required&gt;</w:t>
            </w:r>
          </w:p>
          <w:p w14:paraId="214D3422" w14:textId="77777777" w:rsidR="00D61B25" w:rsidRPr="00087991" w:rsidRDefault="00D61B25" w:rsidP="00D61B25">
            <w:pPr>
              <w:spacing w:after="0" w:line="240" w:lineRule="auto"/>
              <w:rPr>
                <w:sz w:val="20"/>
                <w:szCs w:val="18"/>
                <w:lang w:val="vi-VN"/>
              </w:rPr>
            </w:pPr>
            <w:r w:rsidRPr="00087991">
              <w:rPr>
                <w:sz w:val="20"/>
                <w:szCs w:val="18"/>
                <w:lang w:val="vi-VN"/>
              </w:rPr>
              <w:t xml:space="preserve">                            &lt;span id="tb-username" class="text-danger" style="font-size: 15px; font-style: italic;"&gt;&lt;/span&gt;</w:t>
            </w:r>
          </w:p>
          <w:p w14:paraId="29D5CA21"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&lt;/div&gt;</w:t>
            </w:r>
          </w:p>
          <w:p w14:paraId="09B81C4C"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class="form-group"&gt;</w:t>
            </w:r>
          </w:p>
          <w:p w14:paraId="77224DF2" w14:textId="77777777" w:rsidR="00D61B25" w:rsidRPr="00087991" w:rsidRDefault="00D61B25" w:rsidP="00D61B25">
            <w:pPr>
              <w:spacing w:after="0" w:line="240" w:lineRule="auto"/>
              <w:rPr>
                <w:sz w:val="20"/>
                <w:szCs w:val="18"/>
                <w:lang w:val="vi-VN"/>
              </w:rPr>
            </w:pPr>
            <w:r w:rsidRPr="00087991">
              <w:rPr>
                <w:sz w:val="20"/>
                <w:szCs w:val="18"/>
                <w:lang w:val="vi-VN"/>
              </w:rPr>
              <w:t xml:space="preserve">                            &lt;label for="login-password"&gt;Mật khẩu:&lt;/label&gt;</w:t>
            </w:r>
          </w:p>
          <w:p w14:paraId="7A1541E9" w14:textId="77777777" w:rsidR="00D61B25" w:rsidRPr="00087991" w:rsidRDefault="00D61B25" w:rsidP="00D61B25">
            <w:pPr>
              <w:spacing w:after="0" w:line="240" w:lineRule="auto"/>
              <w:rPr>
                <w:sz w:val="20"/>
                <w:szCs w:val="18"/>
                <w:lang w:val="vi-VN"/>
              </w:rPr>
            </w:pPr>
            <w:r w:rsidRPr="00087991">
              <w:rPr>
                <w:sz w:val="20"/>
                <w:szCs w:val="18"/>
                <w:lang w:val="vi-VN"/>
              </w:rPr>
              <w:t xml:space="preserve">                            &lt;input type="password" id="login-password" name="login-password" class="form-control" placeholder="Nhập mật khẩu..." required&gt;</w:t>
            </w:r>
          </w:p>
          <w:p w14:paraId="1C8E715F"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&lt;/div&gt;</w:t>
            </w:r>
          </w:p>
          <w:p w14:paraId="1FA00861"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class="d-flex"</w:t>
            </w:r>
          </w:p>
          <w:p w14:paraId="596E33EC" w14:textId="77777777" w:rsidR="00D61B25" w:rsidRPr="00087991" w:rsidRDefault="00D61B25" w:rsidP="00D61B25">
            <w:pPr>
              <w:spacing w:after="0" w:line="240" w:lineRule="auto"/>
              <w:rPr>
                <w:sz w:val="20"/>
                <w:szCs w:val="18"/>
                <w:lang w:val="vi-VN"/>
              </w:rPr>
            </w:pPr>
            <w:r w:rsidRPr="00087991">
              <w:rPr>
                <w:sz w:val="20"/>
                <w:szCs w:val="18"/>
                <w:lang w:val="vi-VN"/>
              </w:rPr>
              <w:t xml:space="preserve">                            style="justify-content: flex-end; text-decoration: none; font-size: 15px; margin-bottom: 20px;"&gt;</w:t>
            </w:r>
          </w:p>
          <w:p w14:paraId="73CAD7E5" w14:textId="77777777" w:rsidR="00D61B25" w:rsidRPr="00087991" w:rsidRDefault="00D61B25" w:rsidP="00D61B25">
            <w:pPr>
              <w:spacing w:after="0" w:line="240" w:lineRule="auto"/>
              <w:rPr>
                <w:sz w:val="20"/>
                <w:szCs w:val="18"/>
                <w:lang w:val="vi-VN"/>
              </w:rPr>
            </w:pPr>
            <w:r w:rsidRPr="00087991">
              <w:rPr>
                <w:sz w:val="20"/>
                <w:szCs w:val="18"/>
                <w:lang w:val="vi-VN"/>
              </w:rPr>
              <w:t xml:space="preserve">                            &lt;li&gt;&lt;a id="btn-quenmk" class="btn-quenmk text-danger"&gt;Quên mật khẩu?&lt;/a&gt;&lt;/li&gt;</w:t>
            </w:r>
          </w:p>
          <w:p w14:paraId="47C9735D"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&lt;/div&gt;</w:t>
            </w:r>
          </w:p>
          <w:p w14:paraId="165B8457"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 class="d-flex" style="justify-content: center;"&gt;</w:t>
            </w:r>
          </w:p>
          <w:p w14:paraId="4FF0B101" w14:textId="77777777" w:rsidR="00D61B25" w:rsidRPr="00087991" w:rsidRDefault="00D61B25" w:rsidP="00D61B25">
            <w:pPr>
              <w:spacing w:after="0" w:line="240" w:lineRule="auto"/>
              <w:rPr>
                <w:sz w:val="20"/>
                <w:szCs w:val="18"/>
                <w:lang w:val="vi-VN"/>
              </w:rPr>
            </w:pPr>
            <w:r w:rsidRPr="00087991">
              <w:rPr>
                <w:sz w:val="20"/>
                <w:szCs w:val="18"/>
                <w:lang w:val="vi-VN"/>
              </w:rPr>
              <w:t xml:space="preserve">                            &lt;button type="submit" class="btn btn-primary" id="btn-login" style="width: 80%;"&gt;Đăng</w:t>
            </w:r>
          </w:p>
          <w:p w14:paraId="5FC3646E" w14:textId="77777777" w:rsidR="00D61B25" w:rsidRPr="00087991" w:rsidRDefault="00D61B25" w:rsidP="00D61B25">
            <w:pPr>
              <w:spacing w:after="0" w:line="240" w:lineRule="auto"/>
              <w:rPr>
                <w:sz w:val="20"/>
                <w:szCs w:val="18"/>
                <w:lang w:val="vi-VN"/>
              </w:rPr>
            </w:pPr>
            <w:r w:rsidRPr="00087991">
              <w:rPr>
                <w:sz w:val="20"/>
                <w:szCs w:val="18"/>
                <w:lang w:val="vi-VN"/>
              </w:rPr>
              <w:t xml:space="preserve">                                nhập&lt;/button&gt;</w:t>
            </w:r>
          </w:p>
          <w:p w14:paraId="65F0AD78"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&lt;/div&gt;</w:t>
            </w:r>
          </w:p>
          <w:p w14:paraId="5D3BC8CE" w14:textId="77777777" w:rsidR="00D61B25" w:rsidRPr="00087991" w:rsidRDefault="00D61B25" w:rsidP="00D61B25">
            <w:pPr>
              <w:spacing w:after="0" w:line="240" w:lineRule="auto"/>
              <w:rPr>
                <w:sz w:val="20"/>
                <w:szCs w:val="18"/>
                <w:lang w:val="vi-VN"/>
              </w:rPr>
            </w:pPr>
            <w:r w:rsidRPr="00087991">
              <w:rPr>
                <w:sz w:val="20"/>
                <w:szCs w:val="18"/>
                <w:lang w:val="vi-VN"/>
              </w:rPr>
              <w:t xml:space="preserve">                    &lt;/form&gt;</w:t>
            </w:r>
          </w:p>
          <w:p w14:paraId="59937C79" w14:textId="77777777" w:rsidR="00D61B25" w:rsidRPr="00087991" w:rsidRDefault="00D61B25" w:rsidP="00D61B25">
            <w:pPr>
              <w:spacing w:after="0" w:line="240" w:lineRule="auto"/>
              <w:rPr>
                <w:sz w:val="20"/>
                <w:szCs w:val="18"/>
                <w:lang w:val="vi-VN"/>
              </w:rPr>
            </w:pPr>
            <w:r w:rsidRPr="00087991">
              <w:rPr>
                <w:sz w:val="20"/>
                <w:szCs w:val="18"/>
                <w:lang w:val="vi-VN"/>
              </w:rPr>
              <w:t xml:space="preserve">                &lt;/div&gt;</w:t>
            </w:r>
          </w:p>
          <w:p w14:paraId="1F511794" w14:textId="77777777" w:rsidR="00D61B25" w:rsidRPr="00087991" w:rsidRDefault="00D61B25" w:rsidP="00D61B25">
            <w:pPr>
              <w:rPr>
                <w:sz w:val="20"/>
                <w:szCs w:val="18"/>
                <w:lang w:val="vi-VN"/>
              </w:rPr>
            </w:pPr>
            <w:r w:rsidRPr="00087991">
              <w:rPr>
                <w:sz w:val="20"/>
                <w:szCs w:val="18"/>
                <w:lang w:val="vi-VN"/>
              </w:rPr>
              <w:t xml:space="preserve">                &lt;div class="register-form container" style="width: 80%; display: none;"&gt;</w:t>
            </w:r>
          </w:p>
          <w:p w14:paraId="45EFC0E2" w14:textId="77777777" w:rsidR="00E42A7A" w:rsidRPr="00087991" w:rsidRDefault="00E42A7A" w:rsidP="00E42A7A">
            <w:pPr>
              <w:spacing w:after="0" w:line="240" w:lineRule="auto"/>
              <w:rPr>
                <w:sz w:val="20"/>
                <w:szCs w:val="18"/>
                <w:lang w:val="vi-VN"/>
              </w:rPr>
            </w:pPr>
            <w:r w:rsidRPr="00087991">
              <w:rPr>
                <w:sz w:val="20"/>
                <w:szCs w:val="18"/>
                <w:lang w:val="vi-VN"/>
              </w:rPr>
              <w:lastRenderedPageBreak/>
              <w:t>&lt;form action=""&gt;</w:t>
            </w:r>
          </w:p>
          <w:p w14:paraId="19C76A62"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1248E1A2"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for="sdt"&gt;Số điện thoại:&lt;/label&gt;</w:t>
            </w:r>
          </w:p>
          <w:p w14:paraId="1104C7E4" w14:textId="77777777" w:rsidR="00E42A7A" w:rsidRPr="00087991" w:rsidRDefault="00E42A7A" w:rsidP="00E42A7A">
            <w:pPr>
              <w:spacing w:after="0" w:line="240" w:lineRule="auto"/>
              <w:rPr>
                <w:sz w:val="20"/>
                <w:szCs w:val="18"/>
                <w:lang w:val="vi-VN"/>
              </w:rPr>
            </w:pPr>
            <w:r w:rsidRPr="00087991">
              <w:rPr>
                <w:sz w:val="20"/>
                <w:szCs w:val="18"/>
                <w:lang w:val="vi-VN"/>
              </w:rPr>
              <w:t xml:space="preserve">                            &lt;input type="text" id="sdt" name="sdt" class="form-control" placeholder="Nhập số điện thoại..." required&gt;</w:t>
            </w:r>
          </w:p>
          <w:p w14:paraId="7F75269A" w14:textId="77777777" w:rsidR="00E42A7A" w:rsidRPr="00087991" w:rsidRDefault="00E42A7A" w:rsidP="00E42A7A">
            <w:pPr>
              <w:spacing w:after="0" w:line="240" w:lineRule="auto"/>
              <w:rPr>
                <w:sz w:val="20"/>
                <w:szCs w:val="18"/>
                <w:lang w:val="vi-VN"/>
              </w:rPr>
            </w:pPr>
            <w:r w:rsidRPr="00087991">
              <w:rPr>
                <w:sz w:val="20"/>
                <w:szCs w:val="18"/>
                <w:lang w:val="vi-VN"/>
              </w:rPr>
              <w:t xml:space="preserve">                            &lt;span class="text-danger" id="tb-sdt" style="font-size: 15px; font-style: italic;"&gt;&lt;/span&gt;</w:t>
            </w:r>
          </w:p>
          <w:p w14:paraId="4C56EBAA"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3D9BAD34"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18507291"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for="password"&gt;Mật khẩu:&lt;/label&gt;</w:t>
            </w:r>
          </w:p>
          <w:p w14:paraId="6147F3E0" w14:textId="77777777" w:rsidR="00E42A7A" w:rsidRPr="00087991" w:rsidRDefault="00E42A7A" w:rsidP="00E42A7A">
            <w:pPr>
              <w:spacing w:after="0" w:line="240" w:lineRule="auto"/>
              <w:rPr>
                <w:sz w:val="20"/>
                <w:szCs w:val="18"/>
                <w:lang w:val="vi-VN"/>
              </w:rPr>
            </w:pPr>
            <w:r w:rsidRPr="00087991">
              <w:rPr>
                <w:sz w:val="20"/>
                <w:szCs w:val="18"/>
                <w:lang w:val="vi-VN"/>
              </w:rPr>
              <w:t xml:space="preserve">                            &lt;input type="password" id="password" name="password" class="form-control" placeholder="Nhập mật khẩu..." required&gt;</w:t>
            </w:r>
          </w:p>
          <w:p w14:paraId="2063B1FE" w14:textId="77777777" w:rsidR="00E42A7A" w:rsidRPr="00087991" w:rsidRDefault="00E42A7A" w:rsidP="00E42A7A">
            <w:pPr>
              <w:spacing w:after="0" w:line="240" w:lineRule="auto"/>
              <w:rPr>
                <w:sz w:val="20"/>
                <w:szCs w:val="18"/>
                <w:lang w:val="vi-VN"/>
              </w:rPr>
            </w:pPr>
            <w:r w:rsidRPr="00087991">
              <w:rPr>
                <w:sz w:val="20"/>
                <w:szCs w:val="18"/>
                <w:lang w:val="vi-VN"/>
              </w:rPr>
              <w:t xml:space="preserve">                            &lt;span class="text-danger" id="tb-password" style="font-size: 15px; font-style: italic;"&gt;&lt;/span&gt;</w:t>
            </w:r>
          </w:p>
          <w:p w14:paraId="2BB01A0B"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1DE3D763"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48CABE11"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for="repassword"&gt;Nhập lại mật khẩu:&lt;/label&gt;</w:t>
            </w:r>
          </w:p>
          <w:p w14:paraId="24EA687F" w14:textId="77777777" w:rsidR="00E42A7A" w:rsidRPr="00087991" w:rsidRDefault="00E42A7A" w:rsidP="00E42A7A">
            <w:pPr>
              <w:spacing w:after="0" w:line="240" w:lineRule="auto"/>
              <w:rPr>
                <w:sz w:val="20"/>
                <w:szCs w:val="18"/>
                <w:lang w:val="vi-VN"/>
              </w:rPr>
            </w:pPr>
            <w:r w:rsidRPr="00087991">
              <w:rPr>
                <w:sz w:val="20"/>
                <w:szCs w:val="18"/>
                <w:lang w:val="vi-VN"/>
              </w:rPr>
              <w:t xml:space="preserve">                            &lt;input type="password" id="repassword" name="repassword" class="form-control" placeholder="Nhập lại mật khẩu..." required&gt;</w:t>
            </w:r>
          </w:p>
          <w:p w14:paraId="4FB78D34" w14:textId="77777777" w:rsidR="00E42A7A" w:rsidRPr="00087991" w:rsidRDefault="00E42A7A" w:rsidP="00E42A7A">
            <w:pPr>
              <w:spacing w:after="0" w:line="240" w:lineRule="auto"/>
              <w:rPr>
                <w:sz w:val="20"/>
                <w:szCs w:val="18"/>
                <w:lang w:val="vi-VN"/>
              </w:rPr>
            </w:pPr>
            <w:r w:rsidRPr="00087991">
              <w:rPr>
                <w:sz w:val="20"/>
                <w:szCs w:val="18"/>
                <w:lang w:val="vi-VN"/>
              </w:rPr>
              <w:t xml:space="preserve">                            &lt;span class="text-danger" id="tb-repassword" style="font-size: 15px; font-style: italic;"&gt;&lt;/span&gt;</w:t>
            </w:r>
          </w:p>
          <w:p w14:paraId="4FB0DF27"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4F6DBE26"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class="d-flex" style="justify-content: center; margin-top: 40px;"&gt;</w:t>
            </w:r>
          </w:p>
          <w:p w14:paraId="40248F9F" w14:textId="77777777" w:rsidR="00E42A7A" w:rsidRPr="00087991" w:rsidRDefault="00E42A7A" w:rsidP="00E42A7A">
            <w:pPr>
              <w:spacing w:after="0" w:line="240" w:lineRule="auto"/>
              <w:rPr>
                <w:sz w:val="20"/>
                <w:szCs w:val="18"/>
                <w:lang w:val="vi-VN"/>
              </w:rPr>
            </w:pPr>
            <w:r w:rsidRPr="00087991">
              <w:rPr>
                <w:sz w:val="20"/>
                <w:szCs w:val="18"/>
                <w:lang w:val="vi-VN"/>
              </w:rPr>
              <w:t xml:space="preserve">                            &lt;button type="submit" class="btn btn-primary" id="btn-register" style="width: 80%;"&gt;Đăng ký&lt;/button&gt;</w:t>
            </w:r>
          </w:p>
          <w:p w14:paraId="55A69C1B"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73BF8D60"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style="font-size: 10px; margin-top: 20px;"&gt;</w:t>
            </w:r>
          </w:p>
          <w:p w14:paraId="169F865A" w14:textId="77777777" w:rsidR="00E42A7A" w:rsidRPr="00087991" w:rsidRDefault="00E42A7A" w:rsidP="00E42A7A">
            <w:pPr>
              <w:spacing w:after="0" w:line="240" w:lineRule="auto"/>
              <w:rPr>
                <w:sz w:val="20"/>
                <w:szCs w:val="18"/>
                <w:lang w:val="vi-VN"/>
              </w:rPr>
            </w:pPr>
            <w:r w:rsidRPr="00087991">
              <w:rPr>
                <w:sz w:val="20"/>
                <w:szCs w:val="18"/>
                <w:lang w:val="vi-VN"/>
              </w:rPr>
              <w:t xml:space="preserve">                            &lt;p&gt;Bằng việc đăng ký, bạn đã đồng ý với ....com về</w:t>
            </w:r>
          </w:p>
          <w:p w14:paraId="00F1E285" w14:textId="77777777" w:rsidR="00E42A7A" w:rsidRPr="00087991" w:rsidRDefault="00E42A7A" w:rsidP="00E42A7A">
            <w:pPr>
              <w:spacing w:after="0" w:line="240" w:lineRule="auto"/>
              <w:rPr>
                <w:sz w:val="20"/>
                <w:szCs w:val="18"/>
                <w:lang w:val="vi-VN"/>
              </w:rPr>
            </w:pPr>
            <w:r w:rsidRPr="00087991">
              <w:rPr>
                <w:sz w:val="20"/>
                <w:szCs w:val="18"/>
                <w:lang w:val="vi-VN"/>
              </w:rPr>
              <w:t xml:space="preserve">                                &lt;a href=""&gt;Điều khoản dịch vụ&lt;/a&gt;  &amp;  &lt;a href=""&gt;Chính sách bảo mật&lt;/a&gt;&lt;/p&gt;</w:t>
            </w:r>
          </w:p>
          <w:p w14:paraId="5A8BC827"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3F8A7715" w14:textId="77777777" w:rsidR="00E42A7A" w:rsidRPr="00087991" w:rsidRDefault="00E42A7A" w:rsidP="00E42A7A">
            <w:pPr>
              <w:spacing w:after="0" w:line="240" w:lineRule="auto"/>
              <w:rPr>
                <w:sz w:val="20"/>
                <w:szCs w:val="18"/>
                <w:lang w:val="vi-VN"/>
              </w:rPr>
            </w:pPr>
            <w:r w:rsidRPr="00087991">
              <w:rPr>
                <w:sz w:val="20"/>
                <w:szCs w:val="18"/>
                <w:lang w:val="vi-VN"/>
              </w:rPr>
              <w:t xml:space="preserve">                    &lt;/form&gt;</w:t>
            </w:r>
          </w:p>
          <w:p w14:paraId="3E0729AF"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33D6FC3C" w14:textId="77777777" w:rsidR="00E42A7A" w:rsidRPr="00087991" w:rsidRDefault="00E42A7A" w:rsidP="00E42A7A">
            <w:pPr>
              <w:spacing w:after="0" w:line="240" w:lineRule="auto"/>
              <w:rPr>
                <w:sz w:val="20"/>
                <w:szCs w:val="18"/>
                <w:lang w:val="vi-VN"/>
              </w:rPr>
            </w:pPr>
          </w:p>
          <w:p w14:paraId="59976595"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class="forgotpass-form container" style="width: 80%; display: none;"&gt;</w:t>
            </w:r>
          </w:p>
          <w:p w14:paraId="2020F287" w14:textId="77777777" w:rsidR="00E42A7A" w:rsidRPr="00087991" w:rsidRDefault="00E42A7A" w:rsidP="00E42A7A">
            <w:pPr>
              <w:spacing w:after="0" w:line="240" w:lineRule="auto"/>
              <w:rPr>
                <w:sz w:val="20"/>
                <w:szCs w:val="18"/>
                <w:lang w:val="vi-VN"/>
              </w:rPr>
            </w:pPr>
            <w:r w:rsidRPr="00087991">
              <w:rPr>
                <w:sz w:val="20"/>
                <w:szCs w:val="18"/>
                <w:lang w:val="vi-VN"/>
              </w:rPr>
              <w:t xml:space="preserve">                    &lt;form action=""&gt;</w:t>
            </w:r>
          </w:p>
          <w:p w14:paraId="2B04E003"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class="d-flex" style="justify-content: center; margin-top: 40px; margin-bottom: 30px;"&gt;</w:t>
            </w:r>
          </w:p>
          <w:p w14:paraId="7512AB0E" w14:textId="77777777" w:rsidR="00E42A7A" w:rsidRPr="00087991" w:rsidRDefault="00E42A7A" w:rsidP="00E42A7A">
            <w:pPr>
              <w:spacing w:after="0" w:line="240" w:lineRule="auto"/>
              <w:rPr>
                <w:sz w:val="20"/>
                <w:szCs w:val="18"/>
                <w:lang w:val="vi-VN"/>
              </w:rPr>
            </w:pPr>
            <w:r w:rsidRPr="00087991">
              <w:rPr>
                <w:sz w:val="20"/>
                <w:szCs w:val="18"/>
                <w:lang w:val="vi-VN"/>
              </w:rPr>
              <w:t xml:space="preserve">                            &lt;h4&gt;&lt;strong&gt;KHÔI PHỤC MẬT KHẨU&lt;/strong&gt;&lt;/h4&gt;</w:t>
            </w:r>
          </w:p>
          <w:p w14:paraId="68391B5D"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71DBB28C"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145D970E"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for="sdt-forgot"&gt;Số điện thoại:&lt;/label&gt;</w:t>
            </w:r>
          </w:p>
          <w:p w14:paraId="6578A0AB" w14:textId="77777777" w:rsidR="00E42A7A" w:rsidRPr="00087991" w:rsidRDefault="00E42A7A" w:rsidP="00E42A7A">
            <w:pPr>
              <w:spacing w:after="0" w:line="240" w:lineRule="auto"/>
              <w:rPr>
                <w:sz w:val="20"/>
                <w:szCs w:val="18"/>
                <w:lang w:val="vi-VN"/>
              </w:rPr>
            </w:pPr>
            <w:r w:rsidRPr="00087991">
              <w:rPr>
                <w:sz w:val="20"/>
                <w:szCs w:val="18"/>
                <w:lang w:val="vi-VN"/>
              </w:rPr>
              <w:t xml:space="preserve">                            &lt;input type="text" id="sdt-forgot" name="sdt-forgot" class="form-control" placeholder="Nhập số điện thoại..." required&gt;</w:t>
            </w:r>
          </w:p>
          <w:p w14:paraId="5FB89CE1" w14:textId="77777777" w:rsidR="00E42A7A" w:rsidRPr="00087991" w:rsidRDefault="00E42A7A" w:rsidP="00E42A7A">
            <w:pPr>
              <w:spacing w:after="0" w:line="240" w:lineRule="auto"/>
              <w:rPr>
                <w:sz w:val="20"/>
                <w:szCs w:val="18"/>
                <w:lang w:val="vi-VN"/>
              </w:rPr>
            </w:pPr>
            <w:r w:rsidRPr="00087991">
              <w:rPr>
                <w:sz w:val="20"/>
                <w:szCs w:val="18"/>
                <w:lang w:val="vi-VN"/>
              </w:rPr>
              <w:t xml:space="preserve">                            &lt;span class="text-danger" id="tb-sdt-forgot" style="font-size: 15px; font-style: italic;"&gt;&lt;/span&gt;</w:t>
            </w:r>
          </w:p>
          <w:p w14:paraId="48675EFF"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40B42EC2"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5B72A550"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for="otp"&gt;OTP:&lt;/label&gt;</w:t>
            </w:r>
          </w:p>
          <w:p w14:paraId="666910B5" w14:textId="77777777" w:rsidR="00D61B25" w:rsidRPr="00087991" w:rsidRDefault="00E42A7A" w:rsidP="00E42A7A">
            <w:pPr>
              <w:rPr>
                <w:sz w:val="20"/>
                <w:szCs w:val="18"/>
                <w:lang w:val="vi-VN"/>
              </w:rPr>
            </w:pPr>
            <w:r w:rsidRPr="00087991">
              <w:rPr>
                <w:sz w:val="20"/>
                <w:szCs w:val="18"/>
                <w:lang w:val="vi-VN"/>
              </w:rPr>
              <w:t xml:space="preserve">                            &lt;input type="otp" id="otp" name="otp" class="form-control" placeholder="6 ký tự" required&gt;</w:t>
            </w:r>
          </w:p>
          <w:p w14:paraId="7EE77A39" w14:textId="77777777" w:rsidR="00E42A7A" w:rsidRPr="00087991" w:rsidRDefault="00E42A7A" w:rsidP="00E42A7A">
            <w:pPr>
              <w:spacing w:after="0" w:line="240" w:lineRule="auto"/>
              <w:rPr>
                <w:sz w:val="20"/>
                <w:szCs w:val="18"/>
                <w:lang w:val="vi-VN"/>
              </w:rPr>
            </w:pPr>
            <w:r w:rsidRPr="00087991">
              <w:rPr>
                <w:sz w:val="20"/>
                <w:szCs w:val="18"/>
                <w:lang w:val="vi-VN"/>
              </w:rPr>
              <w:t>&lt;span class="text-danger" id="tb-otp" style="font-size: 15px; font-style: italic;"&gt;&lt;/span&gt;</w:t>
            </w:r>
          </w:p>
          <w:p w14:paraId="1148DC9D"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334428E9"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class="form-group"&gt;</w:t>
            </w:r>
          </w:p>
          <w:p w14:paraId="58E23D1F" w14:textId="77777777" w:rsidR="00E42A7A" w:rsidRPr="00087991" w:rsidRDefault="00E42A7A" w:rsidP="00E42A7A">
            <w:pPr>
              <w:spacing w:after="0" w:line="240" w:lineRule="auto"/>
              <w:rPr>
                <w:sz w:val="20"/>
                <w:szCs w:val="18"/>
                <w:lang w:val="vi-VN"/>
              </w:rPr>
            </w:pPr>
            <w:r w:rsidRPr="00087991">
              <w:rPr>
                <w:sz w:val="20"/>
                <w:szCs w:val="18"/>
                <w:lang w:val="vi-VN"/>
              </w:rPr>
              <w:t xml:space="preserve">                            &lt;label for="password-forgot"&gt;Nhập lại mật khẩu:&lt;/label&gt;</w:t>
            </w:r>
          </w:p>
          <w:p w14:paraId="7A4FBD3A" w14:textId="77777777" w:rsidR="00E42A7A" w:rsidRPr="00087991" w:rsidRDefault="00E42A7A" w:rsidP="00E42A7A">
            <w:pPr>
              <w:spacing w:after="0" w:line="240" w:lineRule="auto"/>
              <w:rPr>
                <w:sz w:val="20"/>
                <w:szCs w:val="18"/>
                <w:lang w:val="vi-VN"/>
              </w:rPr>
            </w:pPr>
            <w:r w:rsidRPr="00087991">
              <w:rPr>
                <w:sz w:val="20"/>
                <w:szCs w:val="18"/>
                <w:lang w:val="vi-VN"/>
              </w:rPr>
              <w:t xml:space="preserve">                            &lt;input type="password-forgot" id="password-forgot" name="password-forgot" class="form-control" placeholder="Nhập mật khẩu..." required&gt;</w:t>
            </w:r>
          </w:p>
          <w:p w14:paraId="601B5AA5" w14:textId="77777777" w:rsidR="00E42A7A" w:rsidRPr="00087991" w:rsidRDefault="00E42A7A" w:rsidP="00E42A7A">
            <w:pPr>
              <w:spacing w:after="0" w:line="240" w:lineRule="auto"/>
              <w:rPr>
                <w:sz w:val="20"/>
                <w:szCs w:val="18"/>
                <w:lang w:val="vi-VN"/>
              </w:rPr>
            </w:pPr>
            <w:r w:rsidRPr="00087991">
              <w:rPr>
                <w:sz w:val="20"/>
                <w:szCs w:val="18"/>
                <w:lang w:val="vi-VN"/>
              </w:rPr>
              <w:t xml:space="preserve">                            &lt;span class="text-danger" id="tb-password-forgot" style="font-size: 15px; font-style: italic;"&gt;&lt;/span&gt;</w:t>
            </w:r>
          </w:p>
          <w:p w14:paraId="14716075"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5C8E2D49"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class="d-flex" style="justify-content: center; margin-top: 40px;"&gt;</w:t>
            </w:r>
          </w:p>
          <w:p w14:paraId="556C3FFB" w14:textId="77777777" w:rsidR="00E42A7A" w:rsidRPr="00087991" w:rsidRDefault="00E42A7A" w:rsidP="00E42A7A">
            <w:pPr>
              <w:spacing w:after="0" w:line="240" w:lineRule="auto"/>
              <w:rPr>
                <w:sz w:val="20"/>
                <w:szCs w:val="18"/>
                <w:lang w:val="vi-VN"/>
              </w:rPr>
            </w:pPr>
            <w:r w:rsidRPr="00087991">
              <w:rPr>
                <w:sz w:val="20"/>
                <w:szCs w:val="18"/>
                <w:lang w:val="vi-VN"/>
              </w:rPr>
              <w:t xml:space="preserve">                            &lt;button type="submit" class="btn btn-primary" id="btn-submit" style="width: 80%;"&gt;Xác nhận&lt;/button&gt;</w:t>
            </w:r>
          </w:p>
          <w:p w14:paraId="34DF60B1"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788D3E57"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class="d-flex" style="justify-content: center; margin-top: 15px;"&gt;</w:t>
            </w:r>
          </w:p>
          <w:p w14:paraId="5D9D79DA" w14:textId="77777777" w:rsidR="00E42A7A" w:rsidRPr="00087991" w:rsidRDefault="00E42A7A" w:rsidP="00E42A7A">
            <w:pPr>
              <w:spacing w:after="0" w:line="240" w:lineRule="auto"/>
              <w:rPr>
                <w:sz w:val="20"/>
                <w:szCs w:val="18"/>
                <w:lang w:val="vi-VN"/>
              </w:rPr>
            </w:pPr>
            <w:r w:rsidRPr="00087991">
              <w:rPr>
                <w:sz w:val="20"/>
                <w:szCs w:val="18"/>
                <w:lang w:val="vi-VN"/>
              </w:rPr>
              <w:lastRenderedPageBreak/>
              <w:t xml:space="preserve">                            &lt;button type="button" class="btn-cancel" id="btn-cancel" style="width: 80%;"&gt;Trở về&lt;/button&gt;</w:t>
            </w:r>
          </w:p>
          <w:p w14:paraId="7D588FE9"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4995D72E" w14:textId="77777777" w:rsidR="00E42A7A" w:rsidRPr="00087991" w:rsidRDefault="00E42A7A" w:rsidP="00E42A7A">
            <w:pPr>
              <w:spacing w:after="0" w:line="240" w:lineRule="auto"/>
              <w:rPr>
                <w:sz w:val="20"/>
                <w:szCs w:val="18"/>
                <w:lang w:val="vi-VN"/>
              </w:rPr>
            </w:pPr>
            <w:r w:rsidRPr="00087991">
              <w:rPr>
                <w:sz w:val="20"/>
                <w:szCs w:val="18"/>
                <w:lang w:val="vi-VN"/>
              </w:rPr>
              <w:t xml:space="preserve">                    &lt;/form&gt;</w:t>
            </w:r>
          </w:p>
          <w:p w14:paraId="146CCB2B"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2CBAE0BA"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184C0A94"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383E7C6C"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 class="site-footer"&gt;&lt;/div&gt;</w:t>
            </w:r>
          </w:p>
          <w:p w14:paraId="50381EF7" w14:textId="77777777" w:rsidR="00E42A7A" w:rsidRPr="00087991" w:rsidRDefault="00E42A7A" w:rsidP="00E42A7A">
            <w:pPr>
              <w:spacing w:after="0" w:line="240" w:lineRule="auto"/>
              <w:rPr>
                <w:sz w:val="20"/>
                <w:szCs w:val="18"/>
                <w:lang w:val="vi-VN"/>
              </w:rPr>
            </w:pPr>
            <w:r w:rsidRPr="00087991">
              <w:rPr>
                <w:sz w:val="20"/>
                <w:szCs w:val="18"/>
                <w:lang w:val="vi-VN"/>
              </w:rPr>
              <w:t xml:space="preserve">    &lt;/div&gt;</w:t>
            </w:r>
          </w:p>
          <w:p w14:paraId="1408BA82" w14:textId="77777777" w:rsidR="00E42A7A" w:rsidRPr="00087991" w:rsidRDefault="00E42A7A" w:rsidP="00E42A7A">
            <w:pPr>
              <w:spacing w:after="0" w:line="240" w:lineRule="auto"/>
              <w:rPr>
                <w:sz w:val="20"/>
                <w:szCs w:val="18"/>
                <w:lang w:val="vi-VN"/>
              </w:rPr>
            </w:pPr>
          </w:p>
          <w:p w14:paraId="2DE7B95C" w14:textId="77777777" w:rsidR="00E42A7A" w:rsidRPr="00087991" w:rsidRDefault="00E42A7A" w:rsidP="00E42A7A">
            <w:pPr>
              <w:spacing w:after="0" w:line="240" w:lineRule="auto"/>
              <w:rPr>
                <w:sz w:val="20"/>
                <w:szCs w:val="18"/>
                <w:lang w:val="vi-VN"/>
              </w:rPr>
            </w:pPr>
            <w:r w:rsidRPr="00087991">
              <w:rPr>
                <w:sz w:val="20"/>
                <w:szCs w:val="18"/>
                <w:lang w:val="vi-VN"/>
              </w:rPr>
              <w:t>&lt;/body&gt;</w:t>
            </w:r>
          </w:p>
          <w:p w14:paraId="2DBED7BD" w14:textId="77777777" w:rsidR="00E42A7A" w:rsidRPr="00087991" w:rsidRDefault="00E42A7A" w:rsidP="00E42A7A">
            <w:pPr>
              <w:spacing w:after="0" w:line="240" w:lineRule="auto"/>
              <w:rPr>
                <w:sz w:val="20"/>
                <w:szCs w:val="18"/>
                <w:lang w:val="vi-VN"/>
              </w:rPr>
            </w:pPr>
          </w:p>
          <w:p w14:paraId="290FFF70" w14:textId="0D6734EC" w:rsidR="00E42A7A" w:rsidRPr="00087991" w:rsidRDefault="00E42A7A" w:rsidP="00E42A7A">
            <w:pPr>
              <w:rPr>
                <w:sz w:val="20"/>
                <w:szCs w:val="18"/>
                <w:lang w:val="vi-VN"/>
              </w:rPr>
            </w:pPr>
            <w:r w:rsidRPr="00087991">
              <w:rPr>
                <w:sz w:val="20"/>
                <w:szCs w:val="18"/>
                <w:lang w:val="vi-VN"/>
              </w:rPr>
              <w:t>&lt;/html&gt;</w:t>
            </w:r>
          </w:p>
        </w:tc>
      </w:tr>
    </w:tbl>
    <w:p w14:paraId="58CA3262" w14:textId="5E5069DA" w:rsidR="00E42A7A" w:rsidRDefault="00E42A7A" w:rsidP="00116AD2">
      <w:pPr>
        <w:jc w:val="center"/>
        <w:rPr>
          <w:lang w:val="vi-VN"/>
        </w:rPr>
      </w:pPr>
    </w:p>
    <w:p w14:paraId="4DF9B2BA" w14:textId="77777777" w:rsidR="00E42A7A" w:rsidRDefault="00E42A7A">
      <w:pPr>
        <w:rPr>
          <w:lang w:val="vi-VN"/>
        </w:rPr>
      </w:pPr>
      <w:r>
        <w:rPr>
          <w:lang w:val="vi-VN"/>
        </w:rPr>
        <w:br w:type="page"/>
      </w:r>
    </w:p>
    <w:p w14:paraId="267B2BEA" w14:textId="2ADAB5BA" w:rsidR="00D61B25" w:rsidRDefault="00087991" w:rsidP="00116AD2">
      <w:pPr>
        <w:jc w:val="center"/>
        <w:rPr>
          <w:lang w:val="vi-VN"/>
        </w:rPr>
      </w:pPr>
      <w:r>
        <w:rPr>
          <w:lang w:val="vi-VN"/>
        </w:rPr>
        <w:lastRenderedPageBreak/>
        <w:t>BẢO MẬT</w:t>
      </w:r>
    </w:p>
    <w:tbl>
      <w:tblPr>
        <w:tblStyle w:val="TableGrid"/>
        <w:tblW w:w="0" w:type="auto"/>
        <w:tblLook w:val="04A0" w:firstRow="1" w:lastRow="0" w:firstColumn="1" w:lastColumn="0" w:noHBand="0" w:noVBand="1"/>
      </w:tblPr>
      <w:tblGrid>
        <w:gridCol w:w="9062"/>
      </w:tblGrid>
      <w:tr w:rsidR="00F11D24" w14:paraId="5FD8F9D5" w14:textId="77777777" w:rsidTr="00F11D24">
        <w:tc>
          <w:tcPr>
            <w:tcW w:w="9062" w:type="dxa"/>
          </w:tcPr>
          <w:p w14:paraId="51E1DC02" w14:textId="77777777" w:rsidR="00F11D24" w:rsidRPr="00087991" w:rsidRDefault="00F11D24" w:rsidP="00F11D24">
            <w:pPr>
              <w:spacing w:after="0" w:line="240" w:lineRule="auto"/>
              <w:rPr>
                <w:sz w:val="20"/>
                <w:szCs w:val="18"/>
                <w:lang w:val="vi-VN"/>
              </w:rPr>
            </w:pPr>
            <w:r w:rsidRPr="00087991">
              <w:rPr>
                <w:sz w:val="20"/>
                <w:szCs w:val="18"/>
                <w:lang w:val="vi-VN"/>
              </w:rPr>
              <w:t>&lt;!DOCTYPE html&gt;</w:t>
            </w:r>
          </w:p>
          <w:p w14:paraId="60C21C61" w14:textId="77777777" w:rsidR="00F11D24" w:rsidRPr="00087991" w:rsidRDefault="00F11D24" w:rsidP="00F11D24">
            <w:pPr>
              <w:spacing w:after="0" w:line="240" w:lineRule="auto"/>
              <w:rPr>
                <w:sz w:val="20"/>
                <w:szCs w:val="18"/>
                <w:lang w:val="vi-VN"/>
              </w:rPr>
            </w:pPr>
            <w:r w:rsidRPr="00087991">
              <w:rPr>
                <w:sz w:val="20"/>
                <w:szCs w:val="18"/>
                <w:lang w:val="vi-VN"/>
              </w:rPr>
              <w:t>&lt;html lang="vi"&gt;</w:t>
            </w:r>
          </w:p>
          <w:p w14:paraId="11C7A569" w14:textId="77777777" w:rsidR="00F11D24" w:rsidRPr="00087991" w:rsidRDefault="00F11D24" w:rsidP="00F11D24">
            <w:pPr>
              <w:spacing w:after="0" w:line="240" w:lineRule="auto"/>
              <w:rPr>
                <w:sz w:val="20"/>
                <w:szCs w:val="18"/>
                <w:lang w:val="vi-VN"/>
              </w:rPr>
            </w:pPr>
          </w:p>
          <w:p w14:paraId="33215D66" w14:textId="77777777" w:rsidR="00F11D24" w:rsidRPr="00087991" w:rsidRDefault="00F11D24" w:rsidP="00F11D24">
            <w:pPr>
              <w:spacing w:after="0" w:line="240" w:lineRule="auto"/>
              <w:rPr>
                <w:sz w:val="20"/>
                <w:szCs w:val="18"/>
                <w:lang w:val="vi-VN"/>
              </w:rPr>
            </w:pPr>
            <w:r w:rsidRPr="00087991">
              <w:rPr>
                <w:sz w:val="20"/>
                <w:szCs w:val="18"/>
                <w:lang w:val="vi-VN"/>
              </w:rPr>
              <w:t>&lt;head&gt;</w:t>
            </w:r>
          </w:p>
          <w:p w14:paraId="2208EAFF" w14:textId="77777777" w:rsidR="00F11D24" w:rsidRPr="00087991" w:rsidRDefault="00F11D24" w:rsidP="00F11D24">
            <w:pPr>
              <w:spacing w:after="0" w:line="240" w:lineRule="auto"/>
              <w:rPr>
                <w:sz w:val="20"/>
                <w:szCs w:val="18"/>
                <w:lang w:val="vi-VN"/>
              </w:rPr>
            </w:pPr>
            <w:r w:rsidRPr="00087991">
              <w:rPr>
                <w:sz w:val="20"/>
                <w:szCs w:val="18"/>
                <w:lang w:val="vi-VN"/>
              </w:rPr>
              <w:t xml:space="preserve">    &lt;meta charset="UTF-8"&gt;</w:t>
            </w:r>
          </w:p>
          <w:p w14:paraId="4B2C036A" w14:textId="77777777" w:rsidR="00F11D24" w:rsidRPr="00087991" w:rsidRDefault="00F11D24" w:rsidP="00F11D24">
            <w:pPr>
              <w:spacing w:after="0" w:line="240" w:lineRule="auto"/>
              <w:rPr>
                <w:sz w:val="20"/>
                <w:szCs w:val="18"/>
                <w:lang w:val="vi-VN"/>
              </w:rPr>
            </w:pPr>
            <w:r w:rsidRPr="00087991">
              <w:rPr>
                <w:sz w:val="20"/>
                <w:szCs w:val="18"/>
                <w:lang w:val="vi-VN"/>
              </w:rPr>
              <w:t xml:space="preserve">    &lt;meta name="viewport" content="width=device-width, initial-scale=1.0"&gt;</w:t>
            </w:r>
          </w:p>
          <w:p w14:paraId="728BDDFC" w14:textId="77777777" w:rsidR="00F11D24" w:rsidRPr="00087991" w:rsidRDefault="00F11D24" w:rsidP="00F11D24">
            <w:pPr>
              <w:spacing w:after="0" w:line="240" w:lineRule="auto"/>
              <w:rPr>
                <w:sz w:val="20"/>
                <w:szCs w:val="18"/>
                <w:lang w:val="vi-VN"/>
              </w:rPr>
            </w:pPr>
            <w:r w:rsidRPr="00087991">
              <w:rPr>
                <w:sz w:val="20"/>
                <w:szCs w:val="18"/>
                <w:lang w:val="vi-VN"/>
              </w:rPr>
              <w:t xml:space="preserve">    &lt;link rel="stylesheet" type="text/css" href="chinhsach.css"&gt;</w:t>
            </w:r>
          </w:p>
          <w:p w14:paraId="7ACFFCA3" w14:textId="77777777" w:rsidR="00F11D24" w:rsidRPr="00087991" w:rsidRDefault="00F11D24" w:rsidP="00F11D24">
            <w:pPr>
              <w:spacing w:after="0" w:line="240" w:lineRule="auto"/>
              <w:rPr>
                <w:sz w:val="20"/>
                <w:szCs w:val="18"/>
                <w:lang w:val="vi-VN"/>
              </w:rPr>
            </w:pPr>
            <w:r w:rsidRPr="00087991">
              <w:rPr>
                <w:sz w:val="20"/>
                <w:szCs w:val="18"/>
                <w:lang w:val="vi-VN"/>
              </w:rPr>
              <w:t xml:space="preserve">    &lt;link rel="stylesheet" href="../css/bootstrap.min.css"&gt;</w:t>
            </w:r>
          </w:p>
          <w:p w14:paraId="181BEF3B" w14:textId="77777777" w:rsidR="00F11D24" w:rsidRPr="00087991" w:rsidRDefault="00F11D24" w:rsidP="00F11D24">
            <w:pPr>
              <w:spacing w:after="0" w:line="240" w:lineRule="auto"/>
              <w:rPr>
                <w:sz w:val="20"/>
                <w:szCs w:val="18"/>
                <w:lang w:val="vi-VN"/>
              </w:rPr>
            </w:pPr>
            <w:r w:rsidRPr="00087991">
              <w:rPr>
                <w:sz w:val="20"/>
                <w:szCs w:val="18"/>
                <w:lang w:val="vi-VN"/>
              </w:rPr>
              <w:t xml:space="preserve">    &lt;link rel="stylesheet" href="../css/stylesheet.css"&gt;</w:t>
            </w:r>
          </w:p>
          <w:p w14:paraId="02B56136" w14:textId="77777777" w:rsidR="00F11D24" w:rsidRPr="00087991" w:rsidRDefault="00F11D24" w:rsidP="00F11D24">
            <w:pPr>
              <w:spacing w:after="0" w:line="240" w:lineRule="auto"/>
              <w:rPr>
                <w:sz w:val="20"/>
                <w:szCs w:val="18"/>
                <w:lang w:val="vi-VN"/>
              </w:rPr>
            </w:pPr>
            <w:r w:rsidRPr="00087991">
              <w:rPr>
                <w:sz w:val="20"/>
                <w:szCs w:val="18"/>
                <w:lang w:val="vi-VN"/>
              </w:rPr>
              <w:t xml:space="preserve">    &lt;script src="../js/bootstrap.bundle.min.js"&gt;&lt;/script&gt;</w:t>
            </w:r>
          </w:p>
          <w:p w14:paraId="035EFFA1" w14:textId="77777777" w:rsidR="00F11D24" w:rsidRPr="00087991" w:rsidRDefault="00F11D24" w:rsidP="00F11D24">
            <w:pPr>
              <w:spacing w:after="0" w:line="240" w:lineRule="auto"/>
              <w:rPr>
                <w:sz w:val="20"/>
                <w:szCs w:val="18"/>
                <w:lang w:val="vi-VN"/>
              </w:rPr>
            </w:pPr>
            <w:r w:rsidRPr="00087991">
              <w:rPr>
                <w:sz w:val="20"/>
                <w:szCs w:val="18"/>
                <w:lang w:val="vi-VN"/>
              </w:rPr>
              <w:t xml:space="preserve">    &lt;script src="../js/bootstrap.min.js"&gt;&lt;/script&gt;</w:t>
            </w:r>
          </w:p>
          <w:p w14:paraId="6E818101" w14:textId="77777777" w:rsidR="00F11D24" w:rsidRPr="00087991" w:rsidRDefault="00F11D24" w:rsidP="00F11D24">
            <w:pPr>
              <w:spacing w:after="0" w:line="240" w:lineRule="auto"/>
              <w:rPr>
                <w:sz w:val="20"/>
                <w:szCs w:val="18"/>
                <w:lang w:val="vi-VN"/>
              </w:rPr>
            </w:pPr>
            <w:r w:rsidRPr="00087991">
              <w:rPr>
                <w:sz w:val="20"/>
                <w:szCs w:val="18"/>
                <w:lang w:val="vi-VN"/>
              </w:rPr>
              <w:t xml:space="preserve">    &lt;script src="../js/jquery-3.6.0.min.js"&gt;&lt;/script&gt;</w:t>
            </w:r>
          </w:p>
          <w:p w14:paraId="793EF910" w14:textId="77777777" w:rsidR="00F11D24" w:rsidRPr="00087991" w:rsidRDefault="00F11D24" w:rsidP="00F11D24">
            <w:pPr>
              <w:spacing w:after="0" w:line="240" w:lineRule="auto"/>
              <w:rPr>
                <w:sz w:val="20"/>
                <w:szCs w:val="18"/>
                <w:lang w:val="vi-VN"/>
              </w:rPr>
            </w:pPr>
            <w:r w:rsidRPr="00087991">
              <w:rPr>
                <w:sz w:val="20"/>
                <w:szCs w:val="18"/>
                <w:lang w:val="vi-VN"/>
              </w:rPr>
              <w:t xml:space="preserve">    &lt;script src="../js/main.js"&gt;&lt;/script&gt;</w:t>
            </w:r>
          </w:p>
          <w:p w14:paraId="7FE5D983" w14:textId="77777777" w:rsidR="00F11D24" w:rsidRPr="00087991" w:rsidRDefault="00F11D24" w:rsidP="00F11D24">
            <w:pPr>
              <w:spacing w:after="0" w:line="240" w:lineRule="auto"/>
              <w:rPr>
                <w:sz w:val="20"/>
                <w:szCs w:val="18"/>
                <w:lang w:val="vi-VN"/>
              </w:rPr>
            </w:pPr>
            <w:r w:rsidRPr="00087991">
              <w:rPr>
                <w:sz w:val="20"/>
                <w:szCs w:val="18"/>
                <w:lang w:val="vi-VN"/>
              </w:rPr>
              <w:t xml:space="preserve">    &lt;title&gt;Chính Sách Bảo Mật - AQS EVENT&lt;/title&gt;</w:t>
            </w:r>
          </w:p>
          <w:p w14:paraId="2FD67CCA" w14:textId="77777777" w:rsidR="00F11D24" w:rsidRPr="00087991" w:rsidRDefault="00F11D24" w:rsidP="00F11D24">
            <w:pPr>
              <w:spacing w:after="0" w:line="240" w:lineRule="auto"/>
              <w:rPr>
                <w:sz w:val="20"/>
                <w:szCs w:val="18"/>
                <w:lang w:val="vi-VN"/>
              </w:rPr>
            </w:pPr>
            <w:r w:rsidRPr="00087991">
              <w:rPr>
                <w:sz w:val="20"/>
                <w:szCs w:val="18"/>
                <w:lang w:val="vi-VN"/>
              </w:rPr>
              <w:t xml:space="preserve">    &lt;style&gt;</w:t>
            </w:r>
          </w:p>
          <w:p w14:paraId="527E1125" w14:textId="77777777" w:rsidR="00F11D24" w:rsidRPr="00087991" w:rsidRDefault="00F11D24" w:rsidP="00F11D24">
            <w:pPr>
              <w:spacing w:after="0" w:line="240" w:lineRule="auto"/>
              <w:rPr>
                <w:sz w:val="20"/>
                <w:szCs w:val="18"/>
                <w:lang w:val="vi-VN"/>
              </w:rPr>
            </w:pPr>
            <w:r w:rsidRPr="00087991">
              <w:rPr>
                <w:sz w:val="20"/>
                <w:szCs w:val="18"/>
                <w:lang w:val="vi-VN"/>
              </w:rPr>
              <w:t xml:space="preserve">        body {</w:t>
            </w:r>
          </w:p>
          <w:p w14:paraId="4964A862" w14:textId="77777777" w:rsidR="00F11D24" w:rsidRPr="00087991" w:rsidRDefault="00F11D24" w:rsidP="00F11D24">
            <w:pPr>
              <w:spacing w:after="0" w:line="240" w:lineRule="auto"/>
              <w:rPr>
                <w:sz w:val="20"/>
                <w:szCs w:val="18"/>
                <w:lang w:val="vi-VN"/>
              </w:rPr>
            </w:pPr>
            <w:r w:rsidRPr="00087991">
              <w:rPr>
                <w:sz w:val="20"/>
                <w:szCs w:val="18"/>
                <w:lang w:val="vi-VN"/>
              </w:rPr>
              <w:t xml:space="preserve">            font-family: "playfair display", sans-serif;</w:t>
            </w:r>
          </w:p>
          <w:p w14:paraId="359C9FAE" w14:textId="77777777" w:rsidR="00F11D24" w:rsidRPr="00087991" w:rsidRDefault="00F11D24" w:rsidP="00F11D24">
            <w:pPr>
              <w:spacing w:after="0" w:line="240" w:lineRule="auto"/>
              <w:rPr>
                <w:sz w:val="20"/>
                <w:szCs w:val="18"/>
                <w:lang w:val="vi-VN"/>
              </w:rPr>
            </w:pPr>
            <w:r w:rsidRPr="00087991">
              <w:rPr>
                <w:sz w:val="20"/>
                <w:szCs w:val="18"/>
                <w:lang w:val="vi-VN"/>
              </w:rPr>
              <w:t xml:space="preserve">            font-size: 20px;</w:t>
            </w:r>
          </w:p>
          <w:p w14:paraId="54A69526" w14:textId="77777777" w:rsidR="00F11D24" w:rsidRPr="00087991" w:rsidRDefault="00F11D24" w:rsidP="00F11D24">
            <w:pPr>
              <w:spacing w:after="0" w:line="240" w:lineRule="auto"/>
              <w:rPr>
                <w:sz w:val="20"/>
                <w:szCs w:val="18"/>
                <w:lang w:val="vi-VN"/>
              </w:rPr>
            </w:pPr>
            <w:r w:rsidRPr="00087991">
              <w:rPr>
                <w:sz w:val="20"/>
                <w:szCs w:val="18"/>
                <w:lang w:val="vi-VN"/>
              </w:rPr>
              <w:t xml:space="preserve">            /* margin: 40px;  */</w:t>
            </w:r>
          </w:p>
          <w:p w14:paraId="15B4C2D3" w14:textId="77777777" w:rsidR="00F11D24" w:rsidRPr="00087991" w:rsidRDefault="00F11D24" w:rsidP="00F11D24">
            <w:pPr>
              <w:spacing w:after="0" w:line="240" w:lineRule="auto"/>
              <w:rPr>
                <w:sz w:val="20"/>
                <w:szCs w:val="18"/>
                <w:lang w:val="vi-VN"/>
              </w:rPr>
            </w:pPr>
            <w:r w:rsidRPr="00087991">
              <w:rPr>
                <w:sz w:val="20"/>
                <w:szCs w:val="18"/>
                <w:lang w:val="vi-VN"/>
              </w:rPr>
              <w:t xml:space="preserve">            background: #f4f4f4;</w:t>
            </w:r>
          </w:p>
          <w:p w14:paraId="52A2E155" w14:textId="77777777" w:rsidR="00F11D24" w:rsidRPr="00087991" w:rsidRDefault="00F11D24" w:rsidP="00F11D24">
            <w:pPr>
              <w:spacing w:after="0" w:line="240" w:lineRule="auto"/>
              <w:rPr>
                <w:sz w:val="20"/>
                <w:szCs w:val="18"/>
                <w:lang w:val="vi-VN"/>
              </w:rPr>
            </w:pPr>
            <w:r w:rsidRPr="00087991">
              <w:rPr>
                <w:sz w:val="20"/>
                <w:szCs w:val="18"/>
                <w:lang w:val="vi-VN"/>
              </w:rPr>
              <w:t xml:space="preserve">            color: #333</w:t>
            </w:r>
          </w:p>
          <w:p w14:paraId="41D13ED8" w14:textId="116C7A13" w:rsidR="00F11D24" w:rsidRPr="00087991" w:rsidRDefault="00F11D24" w:rsidP="00F11D24">
            <w:pPr>
              <w:spacing w:after="0" w:line="240" w:lineRule="auto"/>
              <w:rPr>
                <w:sz w:val="20"/>
                <w:szCs w:val="18"/>
                <w:lang w:val="vi-VN"/>
              </w:rPr>
            </w:pPr>
            <w:r w:rsidRPr="00087991">
              <w:rPr>
                <w:sz w:val="20"/>
                <w:szCs w:val="18"/>
                <w:lang w:val="vi-VN"/>
              </w:rPr>
              <w:t xml:space="preserve">        }</w:t>
            </w:r>
          </w:p>
          <w:p w14:paraId="1364A9A1" w14:textId="77777777" w:rsidR="00F11D24" w:rsidRPr="00087991" w:rsidRDefault="00F11D24" w:rsidP="00F11D24">
            <w:pPr>
              <w:spacing w:after="0" w:line="240" w:lineRule="auto"/>
              <w:rPr>
                <w:sz w:val="20"/>
                <w:szCs w:val="18"/>
                <w:lang w:val="vi-VN"/>
              </w:rPr>
            </w:pPr>
            <w:r w:rsidRPr="00087991">
              <w:rPr>
                <w:sz w:val="20"/>
                <w:szCs w:val="18"/>
                <w:lang w:val="vi-VN"/>
              </w:rPr>
              <w:t xml:space="preserve">        h1,</w:t>
            </w:r>
          </w:p>
          <w:p w14:paraId="17CC5211" w14:textId="77777777" w:rsidR="00F11D24" w:rsidRPr="00087991" w:rsidRDefault="00F11D24" w:rsidP="00F11D24">
            <w:pPr>
              <w:spacing w:after="0" w:line="240" w:lineRule="auto"/>
              <w:rPr>
                <w:sz w:val="20"/>
                <w:szCs w:val="18"/>
                <w:lang w:val="vi-VN"/>
              </w:rPr>
            </w:pPr>
            <w:r w:rsidRPr="00087991">
              <w:rPr>
                <w:sz w:val="20"/>
                <w:szCs w:val="18"/>
                <w:lang w:val="vi-VN"/>
              </w:rPr>
              <w:t xml:space="preserve">        h2 {</w:t>
            </w:r>
          </w:p>
          <w:p w14:paraId="14752215" w14:textId="77777777" w:rsidR="00F11D24" w:rsidRPr="00087991" w:rsidRDefault="00F11D24" w:rsidP="00F11D24">
            <w:pPr>
              <w:spacing w:after="0" w:line="240" w:lineRule="auto"/>
              <w:rPr>
                <w:sz w:val="20"/>
                <w:szCs w:val="18"/>
                <w:lang w:val="vi-VN"/>
              </w:rPr>
            </w:pPr>
            <w:r w:rsidRPr="00087991">
              <w:rPr>
                <w:sz w:val="20"/>
                <w:szCs w:val="18"/>
                <w:lang w:val="vi-VN"/>
              </w:rPr>
              <w:t xml:space="preserve">            color: #0056b3</w:t>
            </w:r>
          </w:p>
          <w:p w14:paraId="321D445A" w14:textId="58CC17BC" w:rsidR="00F11D24" w:rsidRPr="00087991" w:rsidRDefault="00F11D24" w:rsidP="00F11D24">
            <w:pPr>
              <w:spacing w:after="0" w:line="240" w:lineRule="auto"/>
              <w:rPr>
                <w:sz w:val="20"/>
                <w:szCs w:val="18"/>
                <w:lang w:val="vi-VN"/>
              </w:rPr>
            </w:pPr>
            <w:r w:rsidRPr="00087991">
              <w:rPr>
                <w:sz w:val="20"/>
                <w:szCs w:val="18"/>
                <w:lang w:val="vi-VN"/>
              </w:rPr>
              <w:t xml:space="preserve">        }</w:t>
            </w:r>
          </w:p>
          <w:p w14:paraId="27D4060A" w14:textId="77777777" w:rsidR="00F11D24" w:rsidRPr="00087991" w:rsidRDefault="00F11D24" w:rsidP="00F11D24">
            <w:pPr>
              <w:spacing w:after="0" w:line="240" w:lineRule="auto"/>
              <w:rPr>
                <w:sz w:val="20"/>
                <w:szCs w:val="18"/>
                <w:lang w:val="vi-VN"/>
              </w:rPr>
            </w:pPr>
            <w:r w:rsidRPr="00087991">
              <w:rPr>
                <w:sz w:val="20"/>
                <w:szCs w:val="18"/>
                <w:lang w:val="vi-VN"/>
              </w:rPr>
              <w:t xml:space="preserve">        p {</w:t>
            </w:r>
          </w:p>
          <w:p w14:paraId="0BF88334" w14:textId="77777777" w:rsidR="00F11D24" w:rsidRPr="00087991" w:rsidRDefault="00F11D24" w:rsidP="00F11D24">
            <w:pPr>
              <w:spacing w:after="0" w:line="240" w:lineRule="auto"/>
              <w:rPr>
                <w:sz w:val="20"/>
                <w:szCs w:val="18"/>
                <w:lang w:val="vi-VN"/>
              </w:rPr>
            </w:pPr>
            <w:r w:rsidRPr="00087991">
              <w:rPr>
                <w:sz w:val="20"/>
                <w:szCs w:val="18"/>
                <w:lang w:val="vi-VN"/>
              </w:rPr>
              <w:t xml:space="preserve">            margin: 20px 0</w:t>
            </w:r>
          </w:p>
          <w:p w14:paraId="1A94AC1D" w14:textId="7E1CD5BE" w:rsidR="00F11D24" w:rsidRPr="00087991" w:rsidRDefault="00F11D24" w:rsidP="00F11D24">
            <w:pPr>
              <w:spacing w:after="0" w:line="240" w:lineRule="auto"/>
              <w:rPr>
                <w:sz w:val="20"/>
                <w:szCs w:val="18"/>
                <w:lang w:val="vi-VN"/>
              </w:rPr>
            </w:pPr>
            <w:r w:rsidRPr="00087991">
              <w:rPr>
                <w:sz w:val="20"/>
                <w:szCs w:val="18"/>
                <w:lang w:val="vi-VN"/>
              </w:rPr>
              <w:t xml:space="preserve">        }</w:t>
            </w:r>
          </w:p>
          <w:p w14:paraId="549B8D68" w14:textId="77777777" w:rsidR="00F11D24" w:rsidRPr="00087991" w:rsidRDefault="00F11D24" w:rsidP="00F11D24">
            <w:pPr>
              <w:spacing w:after="0" w:line="240" w:lineRule="auto"/>
              <w:rPr>
                <w:sz w:val="20"/>
                <w:szCs w:val="18"/>
                <w:lang w:val="vi-VN"/>
              </w:rPr>
            </w:pPr>
            <w:r w:rsidRPr="00087991">
              <w:rPr>
                <w:sz w:val="20"/>
                <w:szCs w:val="18"/>
                <w:lang w:val="vi-VN"/>
              </w:rPr>
              <w:t xml:space="preserve">        .content {</w:t>
            </w:r>
          </w:p>
          <w:p w14:paraId="6E8CA373" w14:textId="77777777" w:rsidR="00F11D24" w:rsidRPr="00087991" w:rsidRDefault="00F11D24" w:rsidP="00F11D24">
            <w:pPr>
              <w:spacing w:after="0" w:line="240" w:lineRule="auto"/>
              <w:rPr>
                <w:sz w:val="20"/>
                <w:szCs w:val="18"/>
                <w:lang w:val="vi-VN"/>
              </w:rPr>
            </w:pPr>
            <w:r w:rsidRPr="00087991">
              <w:rPr>
                <w:sz w:val="20"/>
                <w:szCs w:val="18"/>
                <w:lang w:val="vi-VN"/>
              </w:rPr>
              <w:t xml:space="preserve">            background: white;</w:t>
            </w:r>
          </w:p>
          <w:p w14:paraId="2467565C" w14:textId="77777777" w:rsidR="00F11D24" w:rsidRPr="00087991" w:rsidRDefault="00F11D24" w:rsidP="00F11D24">
            <w:pPr>
              <w:spacing w:after="0" w:line="240" w:lineRule="auto"/>
              <w:rPr>
                <w:sz w:val="20"/>
                <w:szCs w:val="18"/>
                <w:lang w:val="vi-VN"/>
              </w:rPr>
            </w:pPr>
            <w:r w:rsidRPr="00087991">
              <w:rPr>
                <w:sz w:val="20"/>
                <w:szCs w:val="18"/>
                <w:lang w:val="vi-VN"/>
              </w:rPr>
              <w:t xml:space="preserve">            text-align: justify;</w:t>
            </w:r>
          </w:p>
          <w:p w14:paraId="2B68CA56" w14:textId="77777777" w:rsidR="00F11D24" w:rsidRPr="00087991" w:rsidRDefault="00F11D24" w:rsidP="00F11D24">
            <w:pPr>
              <w:spacing w:after="0" w:line="240" w:lineRule="auto"/>
              <w:rPr>
                <w:sz w:val="20"/>
                <w:szCs w:val="18"/>
                <w:lang w:val="vi-VN"/>
              </w:rPr>
            </w:pPr>
            <w:r w:rsidRPr="00087991">
              <w:rPr>
                <w:sz w:val="20"/>
                <w:szCs w:val="18"/>
                <w:lang w:val="vi-VN"/>
              </w:rPr>
              <w:t xml:space="preserve">            padding: 20px;</w:t>
            </w:r>
          </w:p>
          <w:p w14:paraId="6E270095" w14:textId="77777777" w:rsidR="00F11D24" w:rsidRPr="00087991" w:rsidRDefault="00F11D24" w:rsidP="00F11D24">
            <w:pPr>
              <w:spacing w:after="0" w:line="240" w:lineRule="auto"/>
              <w:rPr>
                <w:sz w:val="20"/>
                <w:szCs w:val="18"/>
                <w:lang w:val="vi-VN"/>
              </w:rPr>
            </w:pPr>
            <w:r w:rsidRPr="00087991">
              <w:rPr>
                <w:sz w:val="20"/>
                <w:szCs w:val="18"/>
                <w:lang w:val="vi-VN"/>
              </w:rPr>
              <w:t xml:space="preserve">            line-height: 2.0;</w:t>
            </w:r>
          </w:p>
          <w:p w14:paraId="694E4EEF" w14:textId="77777777" w:rsidR="00F11D24" w:rsidRPr="00087991" w:rsidRDefault="00F11D24" w:rsidP="00F11D24">
            <w:pPr>
              <w:spacing w:after="0" w:line="240" w:lineRule="auto"/>
              <w:rPr>
                <w:sz w:val="20"/>
                <w:szCs w:val="18"/>
                <w:lang w:val="vi-VN"/>
              </w:rPr>
            </w:pPr>
            <w:r w:rsidRPr="00087991">
              <w:rPr>
                <w:sz w:val="20"/>
                <w:szCs w:val="18"/>
                <w:lang w:val="vi-VN"/>
              </w:rPr>
              <w:t xml:space="preserve">            border-radius: 8px;</w:t>
            </w:r>
          </w:p>
          <w:p w14:paraId="7C371BEF" w14:textId="77777777" w:rsidR="00F11D24" w:rsidRPr="00087991" w:rsidRDefault="00F11D24" w:rsidP="00F11D24">
            <w:pPr>
              <w:spacing w:after="0" w:line="240" w:lineRule="auto"/>
              <w:rPr>
                <w:sz w:val="20"/>
                <w:szCs w:val="18"/>
                <w:lang w:val="vi-VN"/>
              </w:rPr>
            </w:pPr>
            <w:r w:rsidRPr="00087991">
              <w:rPr>
                <w:sz w:val="20"/>
                <w:szCs w:val="18"/>
                <w:lang w:val="vi-VN"/>
              </w:rPr>
              <w:t xml:space="preserve">            box-shadow: 0 0 10px rgba(0, 0, 0, 0.1);</w:t>
            </w:r>
          </w:p>
          <w:p w14:paraId="157624B4" w14:textId="5EE15C2D" w:rsidR="00F11D24" w:rsidRPr="00087991" w:rsidRDefault="00F11D24" w:rsidP="00F11D24">
            <w:pPr>
              <w:spacing w:after="0" w:line="240" w:lineRule="auto"/>
              <w:rPr>
                <w:sz w:val="20"/>
                <w:szCs w:val="18"/>
                <w:lang w:val="vi-VN"/>
              </w:rPr>
            </w:pPr>
            <w:r w:rsidRPr="00087991">
              <w:rPr>
                <w:sz w:val="20"/>
                <w:szCs w:val="18"/>
                <w:lang w:val="vi-VN"/>
              </w:rPr>
              <w:t xml:space="preserve">        }</w:t>
            </w:r>
          </w:p>
          <w:p w14:paraId="706AD877" w14:textId="77777777" w:rsidR="00F11D24" w:rsidRPr="00087991" w:rsidRDefault="00F11D24" w:rsidP="00F11D24">
            <w:pPr>
              <w:spacing w:after="0" w:line="240" w:lineRule="auto"/>
              <w:rPr>
                <w:sz w:val="20"/>
                <w:szCs w:val="18"/>
                <w:lang w:val="vi-VN"/>
              </w:rPr>
            </w:pPr>
            <w:r w:rsidRPr="00087991">
              <w:rPr>
                <w:sz w:val="20"/>
                <w:szCs w:val="18"/>
                <w:lang w:val="vi-VN"/>
              </w:rPr>
              <w:t xml:space="preserve">        /* .button { </w:t>
            </w:r>
          </w:p>
          <w:p w14:paraId="4DFF4D95" w14:textId="77777777" w:rsidR="00F11D24" w:rsidRPr="00087991" w:rsidRDefault="00F11D24" w:rsidP="00F11D24">
            <w:pPr>
              <w:spacing w:after="0" w:line="240" w:lineRule="auto"/>
              <w:rPr>
                <w:sz w:val="20"/>
                <w:szCs w:val="18"/>
                <w:lang w:val="vi-VN"/>
              </w:rPr>
            </w:pPr>
            <w:r w:rsidRPr="00087991">
              <w:rPr>
                <w:sz w:val="20"/>
                <w:szCs w:val="18"/>
                <w:lang w:val="vi-VN"/>
              </w:rPr>
              <w:t xml:space="preserve">        background-color: #007bff; </w:t>
            </w:r>
          </w:p>
          <w:p w14:paraId="56502CD0" w14:textId="77777777" w:rsidR="00F11D24" w:rsidRPr="00087991" w:rsidRDefault="00F11D24" w:rsidP="00F11D24">
            <w:pPr>
              <w:spacing w:after="0" w:line="240" w:lineRule="auto"/>
              <w:rPr>
                <w:sz w:val="20"/>
                <w:szCs w:val="18"/>
                <w:lang w:val="vi-VN"/>
              </w:rPr>
            </w:pPr>
            <w:r w:rsidRPr="00087991">
              <w:rPr>
                <w:sz w:val="20"/>
                <w:szCs w:val="18"/>
                <w:lang w:val="vi-VN"/>
              </w:rPr>
              <w:t xml:space="preserve">        color: white; </w:t>
            </w:r>
          </w:p>
          <w:p w14:paraId="5CD3FFAD" w14:textId="77777777" w:rsidR="00F11D24" w:rsidRPr="00087991" w:rsidRDefault="00F11D24" w:rsidP="00F11D24">
            <w:pPr>
              <w:spacing w:after="0" w:line="240" w:lineRule="auto"/>
              <w:rPr>
                <w:sz w:val="20"/>
                <w:szCs w:val="18"/>
                <w:lang w:val="vi-VN"/>
              </w:rPr>
            </w:pPr>
            <w:r w:rsidRPr="00087991">
              <w:rPr>
                <w:sz w:val="20"/>
                <w:szCs w:val="18"/>
                <w:lang w:val="vi-VN"/>
              </w:rPr>
              <w:t xml:space="preserve">        padding: 10px 15px; </w:t>
            </w:r>
          </w:p>
          <w:p w14:paraId="4C048110" w14:textId="77777777" w:rsidR="00F11D24" w:rsidRPr="00087991" w:rsidRDefault="00F11D24" w:rsidP="00F11D24">
            <w:pPr>
              <w:spacing w:after="0" w:line="240" w:lineRule="auto"/>
              <w:rPr>
                <w:sz w:val="20"/>
                <w:szCs w:val="18"/>
                <w:lang w:val="vi-VN"/>
              </w:rPr>
            </w:pPr>
            <w:r w:rsidRPr="00087991">
              <w:rPr>
                <w:sz w:val="20"/>
                <w:szCs w:val="18"/>
                <w:lang w:val="vi-VN"/>
              </w:rPr>
              <w:t xml:space="preserve">        border: none; </w:t>
            </w:r>
          </w:p>
          <w:p w14:paraId="63D82E42" w14:textId="77777777" w:rsidR="00F11D24" w:rsidRPr="00087991" w:rsidRDefault="00F11D24" w:rsidP="00F11D24">
            <w:pPr>
              <w:spacing w:after="0" w:line="240" w:lineRule="auto"/>
              <w:rPr>
                <w:sz w:val="20"/>
                <w:szCs w:val="18"/>
                <w:lang w:val="vi-VN"/>
              </w:rPr>
            </w:pPr>
            <w:r w:rsidRPr="00087991">
              <w:rPr>
                <w:sz w:val="20"/>
                <w:szCs w:val="18"/>
                <w:lang w:val="vi-VN"/>
              </w:rPr>
              <w:t xml:space="preserve">        border-radius: 5px; </w:t>
            </w:r>
          </w:p>
          <w:p w14:paraId="777385F2" w14:textId="77777777" w:rsidR="00F11D24" w:rsidRPr="00087991" w:rsidRDefault="00F11D24" w:rsidP="00F11D24">
            <w:pPr>
              <w:spacing w:after="0" w:line="240" w:lineRule="auto"/>
              <w:rPr>
                <w:sz w:val="20"/>
                <w:szCs w:val="18"/>
                <w:lang w:val="vi-VN"/>
              </w:rPr>
            </w:pPr>
            <w:r w:rsidRPr="00087991">
              <w:rPr>
                <w:sz w:val="20"/>
                <w:szCs w:val="18"/>
                <w:lang w:val="vi-VN"/>
              </w:rPr>
              <w:t xml:space="preserve">        cursor: pointer; </w:t>
            </w:r>
          </w:p>
          <w:p w14:paraId="25E68B4D" w14:textId="77777777" w:rsidR="00F11D24" w:rsidRPr="00087991" w:rsidRDefault="00F11D24" w:rsidP="00F11D24">
            <w:pPr>
              <w:spacing w:after="0" w:line="240" w:lineRule="auto"/>
              <w:rPr>
                <w:sz w:val="20"/>
                <w:szCs w:val="18"/>
                <w:lang w:val="vi-VN"/>
              </w:rPr>
            </w:pPr>
            <w:r w:rsidRPr="00087991">
              <w:rPr>
                <w:sz w:val="20"/>
                <w:szCs w:val="18"/>
                <w:lang w:val="vi-VN"/>
              </w:rPr>
              <w:t xml:space="preserve">        } */</w:t>
            </w:r>
          </w:p>
          <w:p w14:paraId="187AE284" w14:textId="77777777" w:rsidR="00F11D24" w:rsidRPr="00087991" w:rsidRDefault="00F11D24" w:rsidP="00F11D24">
            <w:pPr>
              <w:spacing w:after="0" w:line="240" w:lineRule="auto"/>
              <w:rPr>
                <w:sz w:val="20"/>
                <w:szCs w:val="18"/>
                <w:lang w:val="vi-VN"/>
              </w:rPr>
            </w:pPr>
            <w:r w:rsidRPr="00087991">
              <w:rPr>
                <w:sz w:val="20"/>
                <w:szCs w:val="18"/>
                <w:lang w:val="vi-VN"/>
              </w:rPr>
              <w:t xml:space="preserve">    &lt;/style&gt;</w:t>
            </w:r>
          </w:p>
          <w:p w14:paraId="3D5097C1" w14:textId="77777777" w:rsidR="00F11D24" w:rsidRPr="00087991" w:rsidRDefault="00F11D24" w:rsidP="00F11D24">
            <w:pPr>
              <w:spacing w:after="0" w:line="240" w:lineRule="auto"/>
              <w:rPr>
                <w:sz w:val="20"/>
                <w:szCs w:val="18"/>
                <w:lang w:val="vi-VN"/>
              </w:rPr>
            </w:pPr>
            <w:r w:rsidRPr="00087991">
              <w:rPr>
                <w:sz w:val="20"/>
                <w:szCs w:val="18"/>
                <w:lang w:val="vi-VN"/>
              </w:rPr>
              <w:t>&lt;/head&gt;</w:t>
            </w:r>
          </w:p>
          <w:p w14:paraId="57DA8A9F" w14:textId="77777777" w:rsidR="00F11D24" w:rsidRPr="00087991" w:rsidRDefault="00F11D24" w:rsidP="00F11D24">
            <w:pPr>
              <w:spacing w:after="0" w:line="240" w:lineRule="auto"/>
              <w:rPr>
                <w:sz w:val="20"/>
                <w:szCs w:val="18"/>
                <w:lang w:val="vi-VN"/>
              </w:rPr>
            </w:pPr>
          </w:p>
          <w:p w14:paraId="7604E8D9" w14:textId="77777777" w:rsidR="00F11D24" w:rsidRPr="00087991" w:rsidRDefault="00F11D24" w:rsidP="00F11D24">
            <w:pPr>
              <w:spacing w:after="0" w:line="240" w:lineRule="auto"/>
              <w:rPr>
                <w:sz w:val="20"/>
                <w:szCs w:val="18"/>
                <w:lang w:val="vi-VN"/>
              </w:rPr>
            </w:pPr>
            <w:r w:rsidRPr="00087991">
              <w:rPr>
                <w:sz w:val="20"/>
                <w:szCs w:val="18"/>
                <w:lang w:val="vi-VN"/>
              </w:rPr>
              <w:t>&lt;body&gt;</w:t>
            </w:r>
          </w:p>
          <w:p w14:paraId="1D77A405" w14:textId="58E06712" w:rsidR="00F11D24" w:rsidRPr="00087991" w:rsidRDefault="00F11D24" w:rsidP="00F11D24">
            <w:pPr>
              <w:spacing w:after="0" w:line="240" w:lineRule="auto"/>
              <w:rPr>
                <w:sz w:val="20"/>
                <w:szCs w:val="18"/>
                <w:lang w:val="vi-VN"/>
              </w:rPr>
            </w:pPr>
            <w:r w:rsidRPr="00087991">
              <w:rPr>
                <w:sz w:val="20"/>
                <w:szCs w:val="18"/>
                <w:lang w:val="vi-VN"/>
              </w:rPr>
              <w:t xml:space="preserve">    &lt;div class="header-wrapped"&gt;</w:t>
            </w:r>
          </w:p>
          <w:p w14:paraId="11DC0DD0" w14:textId="77777777" w:rsidR="00F11D24" w:rsidRPr="00087991" w:rsidRDefault="00F11D24" w:rsidP="00F11D24">
            <w:pPr>
              <w:spacing w:after="0" w:line="240" w:lineRule="auto"/>
              <w:rPr>
                <w:sz w:val="20"/>
                <w:szCs w:val="18"/>
                <w:lang w:val="vi-VN"/>
              </w:rPr>
            </w:pPr>
            <w:r w:rsidRPr="00087991">
              <w:rPr>
                <w:sz w:val="20"/>
                <w:szCs w:val="18"/>
                <w:lang w:val="vi-VN"/>
              </w:rPr>
              <w:t xml:space="preserve">    &lt;/div&gt;</w:t>
            </w:r>
          </w:p>
          <w:p w14:paraId="420AAEAB" w14:textId="77777777" w:rsidR="00F11D24" w:rsidRPr="00087991" w:rsidRDefault="00F11D24" w:rsidP="00F11D24">
            <w:pPr>
              <w:spacing w:after="0" w:line="240" w:lineRule="auto"/>
              <w:rPr>
                <w:sz w:val="20"/>
                <w:szCs w:val="18"/>
                <w:lang w:val="vi-VN"/>
              </w:rPr>
            </w:pPr>
            <w:r w:rsidRPr="00087991">
              <w:rPr>
                <w:sz w:val="20"/>
                <w:szCs w:val="18"/>
                <w:lang w:val="vi-VN"/>
              </w:rPr>
              <w:t xml:space="preserve">    &lt;div class="container content-wrapped"&gt;</w:t>
            </w:r>
          </w:p>
          <w:p w14:paraId="2EDBA240" w14:textId="77777777" w:rsidR="00F11D24" w:rsidRPr="00087991" w:rsidRDefault="00F11D24" w:rsidP="00F11D24">
            <w:pPr>
              <w:spacing w:after="0" w:line="240" w:lineRule="auto"/>
              <w:rPr>
                <w:sz w:val="20"/>
                <w:szCs w:val="18"/>
                <w:lang w:val="vi-VN"/>
              </w:rPr>
            </w:pPr>
            <w:r w:rsidRPr="00087991">
              <w:rPr>
                <w:sz w:val="20"/>
                <w:szCs w:val="18"/>
                <w:lang w:val="vi-VN"/>
              </w:rPr>
              <w:t xml:space="preserve">        &lt;h1&gt;Chính Sách Bảo Mật&lt;/h1&gt;</w:t>
            </w:r>
          </w:p>
          <w:p w14:paraId="3AEC39B5" w14:textId="77777777" w:rsidR="00F11D24" w:rsidRPr="00087991" w:rsidRDefault="00F11D24" w:rsidP="00F11D24">
            <w:pPr>
              <w:spacing w:after="0" w:line="240" w:lineRule="auto"/>
              <w:rPr>
                <w:sz w:val="20"/>
                <w:szCs w:val="18"/>
                <w:lang w:val="vi-VN"/>
              </w:rPr>
            </w:pPr>
            <w:r w:rsidRPr="00087991">
              <w:rPr>
                <w:sz w:val="20"/>
                <w:szCs w:val="18"/>
                <w:lang w:val="vi-VN"/>
              </w:rPr>
              <w:t xml:space="preserve">        &lt;p&gt;</w:t>
            </w:r>
          </w:p>
          <w:p w14:paraId="136EA109" w14:textId="77777777" w:rsidR="00F11D24" w:rsidRPr="00087991" w:rsidRDefault="00F11D24" w:rsidP="00F11D24">
            <w:pPr>
              <w:spacing w:after="0" w:line="240" w:lineRule="auto"/>
              <w:rPr>
                <w:sz w:val="20"/>
                <w:szCs w:val="18"/>
                <w:lang w:val="vi-VN"/>
              </w:rPr>
            </w:pPr>
            <w:r w:rsidRPr="00087991">
              <w:rPr>
                <w:sz w:val="20"/>
                <w:szCs w:val="18"/>
                <w:lang w:val="vi-VN"/>
              </w:rPr>
              <w:t xml:space="preserve">            &lt;font color=#FF0000&gt;AQS Event&lt;/font&gt; cam kết sẽ bảo mật những thông tin mang tính riêng tư của bạn. Bạn vui</w:t>
            </w:r>
          </w:p>
          <w:p w14:paraId="1624864D" w14:textId="77777777" w:rsidR="00F11D24" w:rsidRPr="00087991" w:rsidRDefault="00F11D24" w:rsidP="00F11D24">
            <w:pPr>
              <w:spacing w:after="0" w:line="240" w:lineRule="auto"/>
              <w:rPr>
                <w:sz w:val="20"/>
                <w:szCs w:val="18"/>
                <w:lang w:val="vi-VN"/>
              </w:rPr>
            </w:pPr>
            <w:r w:rsidRPr="00087991">
              <w:rPr>
                <w:sz w:val="20"/>
                <w:szCs w:val="18"/>
                <w:lang w:val="vi-VN"/>
              </w:rPr>
              <w:t xml:space="preserve">            lòng đọc bản &lt;i&gt;“Chính sách bảo mật”&lt;/i&gt; dưới đây để hiểu hơn những cam kết mà chúng tôi thực hiện, nhằm tôn</w:t>
            </w:r>
          </w:p>
          <w:p w14:paraId="1240FC03" w14:textId="77777777" w:rsidR="00F11D24" w:rsidRPr="00087991" w:rsidRDefault="00F11D24" w:rsidP="00F11D24">
            <w:pPr>
              <w:spacing w:after="0" w:line="240" w:lineRule="auto"/>
              <w:rPr>
                <w:sz w:val="20"/>
                <w:szCs w:val="18"/>
                <w:lang w:val="vi-VN"/>
              </w:rPr>
            </w:pPr>
            <w:r w:rsidRPr="00087991">
              <w:rPr>
                <w:sz w:val="20"/>
                <w:szCs w:val="18"/>
                <w:lang w:val="vi-VN"/>
              </w:rPr>
              <w:t xml:space="preserve">            trọng và bảo vệ quyền lợi của người truy cập.</w:t>
            </w:r>
          </w:p>
          <w:p w14:paraId="6210AFDE" w14:textId="77777777" w:rsidR="00F11D24" w:rsidRPr="00087991" w:rsidRDefault="00F11D24" w:rsidP="00F11D24">
            <w:pPr>
              <w:spacing w:after="0" w:line="240" w:lineRule="auto"/>
              <w:rPr>
                <w:sz w:val="20"/>
                <w:szCs w:val="18"/>
                <w:lang w:val="vi-VN"/>
              </w:rPr>
            </w:pPr>
            <w:r w:rsidRPr="00087991">
              <w:rPr>
                <w:sz w:val="20"/>
                <w:szCs w:val="18"/>
                <w:lang w:val="vi-VN"/>
              </w:rPr>
              <w:t xml:space="preserve">        &lt;/p&gt;</w:t>
            </w:r>
          </w:p>
          <w:p w14:paraId="3537BB01" w14:textId="77777777" w:rsidR="00F11D24" w:rsidRPr="00087991" w:rsidRDefault="00F11D24" w:rsidP="00F11D24">
            <w:pPr>
              <w:spacing w:after="0" w:line="240" w:lineRule="auto"/>
              <w:rPr>
                <w:sz w:val="20"/>
                <w:szCs w:val="18"/>
                <w:lang w:val="vi-VN"/>
              </w:rPr>
            </w:pPr>
          </w:p>
          <w:p w14:paraId="360DE9A9" w14:textId="77777777" w:rsidR="00F11D24" w:rsidRPr="00087991" w:rsidRDefault="00F11D24" w:rsidP="00F11D24">
            <w:pPr>
              <w:spacing w:after="0" w:line="240" w:lineRule="auto"/>
              <w:rPr>
                <w:sz w:val="20"/>
                <w:szCs w:val="18"/>
                <w:lang w:val="vi-VN"/>
              </w:rPr>
            </w:pPr>
            <w:r w:rsidRPr="00087991">
              <w:rPr>
                <w:sz w:val="20"/>
                <w:szCs w:val="18"/>
                <w:lang w:val="vi-VN"/>
              </w:rPr>
              <w:t xml:space="preserve">        &lt;h2&gt;1. Mục đích và phạm vi thu thập&lt;/h2&gt;</w:t>
            </w:r>
          </w:p>
          <w:p w14:paraId="4EC9B922" w14:textId="77777777" w:rsidR="00F11D24" w:rsidRPr="00087991" w:rsidRDefault="00F11D24" w:rsidP="00F11D24">
            <w:pPr>
              <w:spacing w:after="0" w:line="240" w:lineRule="auto"/>
              <w:rPr>
                <w:sz w:val="20"/>
                <w:szCs w:val="18"/>
                <w:lang w:val="vi-VN"/>
              </w:rPr>
            </w:pPr>
            <w:r w:rsidRPr="00087991">
              <w:rPr>
                <w:sz w:val="20"/>
                <w:szCs w:val="18"/>
                <w:lang w:val="vi-VN"/>
              </w:rPr>
              <w:t xml:space="preserve">        &lt;p&gt;Để truy cập và sử dụng một số dịch vụ tại AQS Event, bạn có thể sẽ được yêu cầu đăng ký với chúng tôi thông</w:t>
            </w:r>
          </w:p>
          <w:p w14:paraId="2BD024CB" w14:textId="77777777" w:rsidR="00F11D24" w:rsidRPr="00087991" w:rsidRDefault="00F11D24" w:rsidP="00F11D24">
            <w:pPr>
              <w:spacing w:after="0" w:line="240" w:lineRule="auto"/>
              <w:rPr>
                <w:sz w:val="20"/>
                <w:szCs w:val="18"/>
                <w:lang w:val="vi-VN"/>
              </w:rPr>
            </w:pPr>
            <w:r w:rsidRPr="00087991">
              <w:rPr>
                <w:sz w:val="20"/>
                <w:szCs w:val="18"/>
                <w:lang w:val="vi-VN"/>
              </w:rPr>
              <w:t xml:space="preserve">            tin cá nhân (Email, Họ tên, Sđt liên lạc…). Mọi thông tin khai báo phải đảm bảo tính chính xác và hợp pháp.</w:t>
            </w:r>
          </w:p>
          <w:p w14:paraId="6B20589C" w14:textId="77777777" w:rsidR="00F11D24" w:rsidRPr="00087991" w:rsidRDefault="00F11D24" w:rsidP="00F11D24">
            <w:pPr>
              <w:spacing w:after="0" w:line="240" w:lineRule="auto"/>
              <w:rPr>
                <w:sz w:val="20"/>
                <w:szCs w:val="18"/>
                <w:lang w:val="vi-VN"/>
              </w:rPr>
            </w:pPr>
            <w:r w:rsidRPr="00087991">
              <w:rPr>
                <w:sz w:val="20"/>
                <w:szCs w:val="18"/>
                <w:lang w:val="vi-VN"/>
              </w:rPr>
              <w:t xml:space="preserve">            AQS Event không chịu mọi trách nhiệm liên quan đến pháp luật của thông tin khai báo.</w:t>
            </w:r>
          </w:p>
          <w:p w14:paraId="52F442D8" w14:textId="77777777" w:rsidR="00F11D24" w:rsidRPr="00087991" w:rsidRDefault="00F11D24" w:rsidP="00F11D24">
            <w:pPr>
              <w:spacing w:after="0" w:line="240" w:lineRule="auto"/>
              <w:rPr>
                <w:sz w:val="20"/>
                <w:szCs w:val="18"/>
                <w:lang w:val="vi-VN"/>
              </w:rPr>
            </w:pPr>
            <w:r w:rsidRPr="00087991">
              <w:rPr>
                <w:sz w:val="20"/>
                <w:szCs w:val="18"/>
                <w:lang w:val="vi-VN"/>
              </w:rPr>
              <w:t xml:space="preserve">            &lt;br&gt;Chúng tôi cũng có thể thu thập thông tin về số lần viếng thăm, bao gồm số trang bạn xem, số links (liên</w:t>
            </w:r>
          </w:p>
          <w:p w14:paraId="12C55DE7" w14:textId="4942EA96" w:rsidR="00667004" w:rsidRPr="00087991" w:rsidRDefault="00F11D24" w:rsidP="00667004">
            <w:pPr>
              <w:spacing w:after="0" w:line="240" w:lineRule="auto"/>
              <w:rPr>
                <w:sz w:val="20"/>
                <w:szCs w:val="18"/>
                <w:lang w:val="vi-VN"/>
              </w:rPr>
            </w:pPr>
            <w:r w:rsidRPr="00087991">
              <w:rPr>
                <w:sz w:val="20"/>
                <w:szCs w:val="18"/>
                <w:lang w:val="vi-VN"/>
              </w:rPr>
              <w:t xml:space="preserve">            kết) bạn click và những thông tin khác liên quan đến việc kết nối đến site AQS Event. Chúng tôi cũng thu</w:t>
            </w:r>
            <w:r w:rsidR="00667004" w:rsidRPr="00087991">
              <w:rPr>
                <w:sz w:val="20"/>
                <w:szCs w:val="18"/>
              </w:rPr>
              <w:t xml:space="preserve"> </w:t>
            </w:r>
            <w:r w:rsidR="00667004" w:rsidRPr="00087991">
              <w:rPr>
                <w:sz w:val="20"/>
                <w:szCs w:val="18"/>
                <w:lang w:val="vi-VN"/>
              </w:rPr>
              <w:t>thập các thông tin mà trình duyệt Web (Browser) bạn sử dụng mỗi khi truy cập vào AQS Event, bao gồm: địa chỉ</w:t>
            </w:r>
          </w:p>
          <w:p w14:paraId="38B02A94" w14:textId="77777777" w:rsidR="00667004" w:rsidRPr="00087991" w:rsidRDefault="00667004" w:rsidP="00667004">
            <w:pPr>
              <w:spacing w:after="0" w:line="240" w:lineRule="auto"/>
              <w:rPr>
                <w:sz w:val="20"/>
                <w:szCs w:val="18"/>
                <w:lang w:val="vi-VN"/>
              </w:rPr>
            </w:pPr>
            <w:r w:rsidRPr="00087991">
              <w:rPr>
                <w:sz w:val="20"/>
                <w:szCs w:val="18"/>
                <w:lang w:val="vi-VN"/>
              </w:rPr>
              <w:t xml:space="preserve">            IP, loại Browser, ngôn ngữ sử dụng, thời gian và những địa chỉ mà Browser truy xuất đến.&lt;/br&gt;</w:t>
            </w:r>
          </w:p>
          <w:p w14:paraId="595E4A6D"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w:t>
            </w:r>
          </w:p>
          <w:p w14:paraId="115A2F90" w14:textId="77777777" w:rsidR="00667004" w:rsidRPr="00087991" w:rsidRDefault="00667004" w:rsidP="00667004">
            <w:pPr>
              <w:spacing w:after="0" w:line="240" w:lineRule="auto"/>
              <w:rPr>
                <w:sz w:val="20"/>
                <w:szCs w:val="18"/>
                <w:lang w:val="vi-VN"/>
              </w:rPr>
            </w:pPr>
          </w:p>
          <w:p w14:paraId="4BDF535F" w14:textId="77777777" w:rsidR="00667004" w:rsidRPr="00087991" w:rsidRDefault="00667004" w:rsidP="00667004">
            <w:pPr>
              <w:spacing w:after="0" w:line="240" w:lineRule="auto"/>
              <w:rPr>
                <w:sz w:val="20"/>
                <w:szCs w:val="18"/>
                <w:lang w:val="vi-VN"/>
              </w:rPr>
            </w:pPr>
            <w:r w:rsidRPr="00087991">
              <w:rPr>
                <w:sz w:val="20"/>
                <w:szCs w:val="18"/>
                <w:lang w:val="vi-VN"/>
              </w:rPr>
              <w:t xml:space="preserve">        &lt;h2&gt;2. Phạm vi sử dụng thông tin&lt;/h2&gt;</w:t>
            </w:r>
          </w:p>
          <w:p w14:paraId="518E35DB"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&lt;p&gt;AQS Event thu thập và sử dụng thông tin cá nhân bạn với mục đích phù hợp và hoàn toàn tuân thủ nội dung của</w:t>
            </w:r>
          </w:p>
          <w:p w14:paraId="57B5044C" w14:textId="77777777" w:rsidR="00667004" w:rsidRPr="00087991" w:rsidRDefault="00667004" w:rsidP="00667004">
            <w:pPr>
              <w:spacing w:after="0" w:line="240" w:lineRule="auto"/>
              <w:rPr>
                <w:sz w:val="20"/>
                <w:szCs w:val="18"/>
                <w:lang w:val="vi-VN"/>
              </w:rPr>
            </w:pPr>
            <w:r w:rsidRPr="00087991">
              <w:rPr>
                <w:sz w:val="20"/>
                <w:szCs w:val="18"/>
                <w:lang w:val="vi-VN"/>
              </w:rPr>
              <w:t xml:space="preserve">            &lt;i&gt;“Chính sách bảo mật”&lt;/i&gt; này. Khi cần thiết, chúng tôi có thể sử dụng những thông tin này để liên hệ trực</w:t>
            </w:r>
          </w:p>
          <w:p w14:paraId="5672CD78" w14:textId="77777777" w:rsidR="00667004" w:rsidRPr="00087991" w:rsidRDefault="00667004" w:rsidP="00667004">
            <w:pPr>
              <w:spacing w:after="0" w:line="240" w:lineRule="auto"/>
              <w:rPr>
                <w:sz w:val="20"/>
                <w:szCs w:val="18"/>
                <w:lang w:val="vi-VN"/>
              </w:rPr>
            </w:pPr>
            <w:r w:rsidRPr="00087991">
              <w:rPr>
                <w:sz w:val="20"/>
                <w:szCs w:val="18"/>
                <w:lang w:val="vi-VN"/>
              </w:rPr>
              <w:t xml:space="preserve">            tiếp với bạn dưới các hình thức như: gửi thư ngỏ, đơn đặt hàng, thư cảm ơn, sms, thông tin về kỹ thuật và</w:t>
            </w:r>
          </w:p>
          <w:p w14:paraId="0D416A16" w14:textId="77777777" w:rsidR="00667004" w:rsidRPr="00087991" w:rsidRDefault="00667004" w:rsidP="00667004">
            <w:pPr>
              <w:spacing w:after="0" w:line="240" w:lineRule="auto"/>
              <w:rPr>
                <w:sz w:val="20"/>
                <w:szCs w:val="18"/>
                <w:lang w:val="vi-VN"/>
              </w:rPr>
            </w:pPr>
            <w:r w:rsidRPr="00087991">
              <w:rPr>
                <w:sz w:val="20"/>
                <w:szCs w:val="18"/>
                <w:lang w:val="vi-VN"/>
              </w:rPr>
              <w:t xml:space="preserve">            bảo mật…</w:t>
            </w:r>
          </w:p>
          <w:p w14:paraId="218F7A47" w14:textId="77777777" w:rsidR="00667004" w:rsidRPr="00087991" w:rsidRDefault="00667004" w:rsidP="00667004">
            <w:pPr>
              <w:spacing w:after="0" w:line="240" w:lineRule="auto"/>
              <w:rPr>
                <w:sz w:val="20"/>
                <w:szCs w:val="18"/>
                <w:lang w:val="vi-VN"/>
              </w:rPr>
            </w:pPr>
          </w:p>
          <w:p w14:paraId="1852B6AF"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w:t>
            </w:r>
          </w:p>
          <w:p w14:paraId="38371697" w14:textId="77777777" w:rsidR="00667004" w:rsidRPr="00087991" w:rsidRDefault="00667004" w:rsidP="00667004">
            <w:pPr>
              <w:spacing w:after="0" w:line="240" w:lineRule="auto"/>
              <w:rPr>
                <w:sz w:val="20"/>
                <w:szCs w:val="18"/>
                <w:lang w:val="vi-VN"/>
              </w:rPr>
            </w:pPr>
          </w:p>
          <w:p w14:paraId="346A6F7B" w14:textId="77777777" w:rsidR="00667004" w:rsidRPr="00087991" w:rsidRDefault="00667004" w:rsidP="00667004">
            <w:pPr>
              <w:spacing w:after="0" w:line="240" w:lineRule="auto"/>
              <w:rPr>
                <w:sz w:val="20"/>
                <w:szCs w:val="18"/>
                <w:lang w:val="vi-VN"/>
              </w:rPr>
            </w:pPr>
            <w:r w:rsidRPr="00087991">
              <w:rPr>
                <w:sz w:val="20"/>
                <w:szCs w:val="18"/>
                <w:lang w:val="vi-VN"/>
              </w:rPr>
              <w:t xml:space="preserve">        &lt;h2&gt;3. Thời gian lưu trữ thông tin&lt;/h2&gt;</w:t>
            </w:r>
          </w:p>
          <w:p w14:paraId="7243863E"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&lt;p&gt;Dữ liệu cá nhân của Thành viên sẽ được lưu trữ cho đến khi có yêu cầu hủy bỏ hoặc tự thành viên đăng nhập và</w:t>
            </w:r>
          </w:p>
          <w:p w14:paraId="2381DA15" w14:textId="77777777" w:rsidR="00667004" w:rsidRPr="00087991" w:rsidRDefault="00667004" w:rsidP="00667004">
            <w:pPr>
              <w:spacing w:after="0" w:line="240" w:lineRule="auto"/>
              <w:rPr>
                <w:sz w:val="20"/>
                <w:szCs w:val="18"/>
                <w:lang w:val="vi-VN"/>
              </w:rPr>
            </w:pPr>
            <w:r w:rsidRPr="00087991">
              <w:rPr>
                <w:sz w:val="20"/>
                <w:szCs w:val="18"/>
                <w:lang w:val="vi-VN"/>
              </w:rPr>
              <w:t xml:space="preserve">            thực hiện hủy bỏ. Còn lại trong mọi trường hợp thông tin cá nhân thành viên sẽ được bảo mật trên máy chủ của</w:t>
            </w:r>
          </w:p>
          <w:p w14:paraId="47981E49" w14:textId="77777777" w:rsidR="00667004" w:rsidRPr="00087991" w:rsidRDefault="00667004" w:rsidP="00667004">
            <w:pPr>
              <w:spacing w:after="0" w:line="240" w:lineRule="auto"/>
              <w:rPr>
                <w:sz w:val="20"/>
                <w:szCs w:val="18"/>
                <w:lang w:val="vi-VN"/>
              </w:rPr>
            </w:pPr>
            <w:r w:rsidRPr="00087991">
              <w:rPr>
                <w:sz w:val="20"/>
                <w:szCs w:val="18"/>
                <w:lang w:val="vi-VN"/>
              </w:rPr>
              <w:t xml:space="preserve">            AQS Event.</w:t>
            </w:r>
          </w:p>
          <w:p w14:paraId="31CEBB60"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w:t>
            </w:r>
          </w:p>
          <w:p w14:paraId="62F71815" w14:textId="77777777" w:rsidR="00667004" w:rsidRPr="00087991" w:rsidRDefault="00667004" w:rsidP="00667004">
            <w:pPr>
              <w:spacing w:after="0" w:line="240" w:lineRule="auto"/>
              <w:rPr>
                <w:sz w:val="20"/>
                <w:szCs w:val="18"/>
                <w:lang w:val="vi-VN"/>
              </w:rPr>
            </w:pPr>
          </w:p>
          <w:p w14:paraId="3C63BF09" w14:textId="77777777" w:rsidR="00667004" w:rsidRPr="00087991" w:rsidRDefault="00667004" w:rsidP="00667004">
            <w:pPr>
              <w:spacing w:after="0" w:line="240" w:lineRule="auto"/>
              <w:rPr>
                <w:sz w:val="20"/>
                <w:szCs w:val="18"/>
                <w:lang w:val="vi-VN"/>
              </w:rPr>
            </w:pPr>
            <w:r w:rsidRPr="00087991">
              <w:rPr>
                <w:sz w:val="20"/>
                <w:szCs w:val="18"/>
                <w:lang w:val="vi-VN"/>
              </w:rPr>
              <w:t xml:space="preserve">        &lt;h2&gt;4. Địa chỉ của đơn vị thu thập và quản lý thông tin cá nhân&lt;/h2&gt;</w:t>
            </w:r>
          </w:p>
          <w:p w14:paraId="59A49B34"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&lt;p&gt;&lt;b&gt;CÔNG TY TỔ CHỨC SỰ KIỆN AQS EVENT&lt;/b&gt; &lt;br&gt;&lt;b&gt;Địa chỉ trụ sở chính:&lt;/b&gt; 12 Nguyễn Văn Bảo, phường 4, quận</w:t>
            </w:r>
          </w:p>
          <w:p w14:paraId="1AE2F90D" w14:textId="77777777" w:rsidR="00667004" w:rsidRPr="00087991" w:rsidRDefault="00667004" w:rsidP="00667004">
            <w:pPr>
              <w:spacing w:after="0" w:line="240" w:lineRule="auto"/>
              <w:rPr>
                <w:sz w:val="20"/>
                <w:szCs w:val="18"/>
                <w:lang w:val="vi-VN"/>
              </w:rPr>
            </w:pPr>
            <w:r w:rsidRPr="00087991">
              <w:rPr>
                <w:sz w:val="20"/>
                <w:szCs w:val="18"/>
                <w:lang w:val="vi-VN"/>
              </w:rPr>
              <w:t xml:space="preserve">            Gò Vấp, TP. HCM&lt;br&gt;&lt;b&gt;Giấy phép đăng ký kinh doanh:&lt;/b&gt; 0102030405&lt;br&gt;&lt;b&gt;Cấp ngày:&lt;/b&gt; 09 tháng 4 năm</w:t>
            </w:r>
          </w:p>
          <w:p w14:paraId="1079356D" w14:textId="77777777" w:rsidR="00667004" w:rsidRPr="00087991" w:rsidRDefault="00667004" w:rsidP="00667004">
            <w:pPr>
              <w:spacing w:after="0" w:line="240" w:lineRule="auto"/>
              <w:rPr>
                <w:sz w:val="20"/>
                <w:szCs w:val="18"/>
                <w:lang w:val="vi-VN"/>
              </w:rPr>
            </w:pPr>
            <w:r w:rsidRPr="00087991">
              <w:rPr>
                <w:sz w:val="20"/>
                <w:szCs w:val="18"/>
                <w:lang w:val="vi-VN"/>
              </w:rPr>
              <w:t xml:space="preserve">            2013&lt;br&gt;&lt;b&gt;Điện thoại:&lt;/b&gt; 0329726829&lt;br&gt;&lt;b&gt;Email:&lt;/b&gt; aqsevent@gmail.com&lt;/br&gt;&lt;/p&gt;</w:t>
            </w:r>
          </w:p>
          <w:p w14:paraId="150357F0" w14:textId="77777777" w:rsidR="00667004" w:rsidRPr="00087991" w:rsidRDefault="00667004" w:rsidP="00667004">
            <w:pPr>
              <w:spacing w:after="0" w:line="240" w:lineRule="auto"/>
              <w:rPr>
                <w:sz w:val="20"/>
                <w:szCs w:val="18"/>
                <w:lang w:val="vi-VN"/>
              </w:rPr>
            </w:pPr>
          </w:p>
          <w:p w14:paraId="3C5154A6" w14:textId="77777777" w:rsidR="00667004" w:rsidRPr="00087991" w:rsidRDefault="00667004" w:rsidP="00667004">
            <w:pPr>
              <w:spacing w:after="0" w:line="240" w:lineRule="auto"/>
              <w:rPr>
                <w:sz w:val="20"/>
                <w:szCs w:val="18"/>
                <w:lang w:val="vi-VN"/>
              </w:rPr>
            </w:pPr>
            <w:r w:rsidRPr="00087991">
              <w:rPr>
                <w:sz w:val="20"/>
                <w:szCs w:val="18"/>
                <w:lang w:val="vi-VN"/>
              </w:rPr>
              <w:t xml:space="preserve">        &lt;h2&gt;5. Phương tiện và công cụ để người dùng tiếp cận và chỉnh sửa dữ liệu cá nhân&lt;/h2&gt;</w:t>
            </w:r>
          </w:p>
          <w:p w14:paraId="17294291"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&lt;p&gt;Hiện website chưa triển khai trang quản lý thông tin cá nhân của thành viên, vì thế việc tiếp cận và chỉnh</w:t>
            </w:r>
          </w:p>
          <w:p w14:paraId="24EB7B7C" w14:textId="77777777" w:rsidR="00667004" w:rsidRPr="00087991" w:rsidRDefault="00667004" w:rsidP="00667004">
            <w:pPr>
              <w:spacing w:after="0" w:line="240" w:lineRule="auto"/>
              <w:rPr>
                <w:sz w:val="20"/>
                <w:szCs w:val="18"/>
                <w:lang w:val="vi-VN"/>
              </w:rPr>
            </w:pPr>
            <w:r w:rsidRPr="00087991">
              <w:rPr>
                <w:sz w:val="20"/>
                <w:szCs w:val="18"/>
                <w:lang w:val="vi-VN"/>
              </w:rPr>
              <w:t xml:space="preserve">            sửa dữ liệu cá nhân dựa vào yêu cầu của khách hàng bằng cách hình thức sau:</w:t>
            </w:r>
          </w:p>
          <w:p w14:paraId="78ED1078" w14:textId="77777777" w:rsidR="00667004" w:rsidRPr="00087991" w:rsidRDefault="00667004" w:rsidP="00667004">
            <w:pPr>
              <w:spacing w:after="0" w:line="240" w:lineRule="auto"/>
              <w:rPr>
                <w:sz w:val="20"/>
                <w:szCs w:val="18"/>
                <w:lang w:val="vi-VN"/>
              </w:rPr>
            </w:pPr>
            <w:r w:rsidRPr="00087991">
              <w:rPr>
                <w:sz w:val="20"/>
                <w:szCs w:val="18"/>
                <w:lang w:val="vi-VN"/>
              </w:rPr>
              <w:t xml:space="preserve">            &lt;br&gt;- Gọi điện thoại đến số Hotline công ty 0123456789, bằng nghiệp vụ chuyên môn xác định thông tin cá nhân</w:t>
            </w:r>
          </w:p>
          <w:p w14:paraId="399DD649" w14:textId="77777777" w:rsidR="00667004" w:rsidRPr="00087991" w:rsidRDefault="00667004" w:rsidP="00667004">
            <w:pPr>
              <w:spacing w:after="0" w:line="240" w:lineRule="auto"/>
              <w:rPr>
                <w:sz w:val="20"/>
                <w:szCs w:val="18"/>
                <w:lang w:val="vi-VN"/>
              </w:rPr>
            </w:pPr>
            <w:r w:rsidRPr="00087991">
              <w:rPr>
                <w:sz w:val="20"/>
                <w:szCs w:val="18"/>
                <w:lang w:val="vi-VN"/>
              </w:rPr>
              <w:t xml:space="preserve">            và nhân viên công ty sẽ hỗ trợ chỉnh sửa thay người dùng&lt;br&gt;- Để lại bình luận hoặc gửi góp ý trực tiếp từ</w:t>
            </w:r>
          </w:p>
          <w:p w14:paraId="773290BF" w14:textId="77777777" w:rsidR="00667004" w:rsidRPr="00087991" w:rsidRDefault="00667004" w:rsidP="00667004">
            <w:pPr>
              <w:spacing w:after="0" w:line="240" w:lineRule="auto"/>
              <w:rPr>
                <w:sz w:val="20"/>
                <w:szCs w:val="18"/>
                <w:lang w:val="vi-VN"/>
              </w:rPr>
            </w:pPr>
            <w:r w:rsidRPr="00087991">
              <w:rPr>
                <w:sz w:val="20"/>
                <w:szCs w:val="18"/>
                <w:lang w:val="vi-VN"/>
              </w:rPr>
              <w:t xml:space="preserve">            website AQS Event, quản trị viên kiểm tra thông tin và xem xét nội dung bình luận có phù hợp với pháp luật</w:t>
            </w:r>
          </w:p>
          <w:p w14:paraId="69E7F49B" w14:textId="77777777" w:rsidR="00667004" w:rsidRPr="00087991" w:rsidRDefault="00667004" w:rsidP="00667004">
            <w:pPr>
              <w:spacing w:after="0" w:line="240" w:lineRule="auto"/>
              <w:rPr>
                <w:sz w:val="20"/>
                <w:szCs w:val="18"/>
                <w:lang w:val="vi-VN"/>
              </w:rPr>
            </w:pPr>
            <w:r w:rsidRPr="00087991">
              <w:rPr>
                <w:sz w:val="20"/>
                <w:szCs w:val="18"/>
                <w:lang w:val="vi-VN"/>
              </w:rPr>
              <w:t xml:space="preserve">            và chính sách của AQS Event&lt;/br&gt;</w:t>
            </w:r>
          </w:p>
          <w:p w14:paraId="029FDD04"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w:t>
            </w:r>
          </w:p>
          <w:p w14:paraId="49EE9BD9" w14:textId="77777777" w:rsidR="00667004" w:rsidRPr="00087991" w:rsidRDefault="00667004" w:rsidP="00667004">
            <w:pPr>
              <w:spacing w:after="0" w:line="240" w:lineRule="auto"/>
              <w:rPr>
                <w:sz w:val="20"/>
                <w:szCs w:val="18"/>
                <w:lang w:val="vi-VN"/>
              </w:rPr>
            </w:pPr>
          </w:p>
          <w:p w14:paraId="61DDB2EB" w14:textId="77777777" w:rsidR="00667004" w:rsidRPr="00087991" w:rsidRDefault="00667004" w:rsidP="00667004">
            <w:pPr>
              <w:spacing w:after="0" w:line="240" w:lineRule="auto"/>
              <w:rPr>
                <w:sz w:val="20"/>
                <w:szCs w:val="18"/>
                <w:lang w:val="vi-VN"/>
              </w:rPr>
            </w:pPr>
            <w:r w:rsidRPr="00087991">
              <w:rPr>
                <w:sz w:val="20"/>
                <w:szCs w:val="18"/>
                <w:lang w:val="vi-VN"/>
              </w:rPr>
              <w:t xml:space="preserve">        &lt;h2&gt;6. Cam kết bảo mật thông tin cá nhân khách hàng&lt;/h2&gt;</w:t>
            </w:r>
          </w:p>
          <w:p w14:paraId="1125BF1C"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&lt;p&gt;Thông tin cá nhân của thành viên trên AQS Event được AQS Event cam kết bảo mật tuyệt đối theo chính sách bảo</w:t>
            </w:r>
          </w:p>
          <w:p w14:paraId="624D9C85" w14:textId="5948BC04" w:rsidR="00667004" w:rsidRPr="00087991" w:rsidRDefault="00667004" w:rsidP="00667004">
            <w:pPr>
              <w:spacing w:after="0" w:line="240" w:lineRule="auto"/>
              <w:rPr>
                <w:sz w:val="20"/>
                <w:szCs w:val="18"/>
                <w:lang w:val="vi-VN"/>
              </w:rPr>
            </w:pPr>
            <w:r w:rsidRPr="00087991">
              <w:rPr>
                <w:sz w:val="20"/>
                <w:szCs w:val="18"/>
                <w:lang w:val="vi-VN"/>
              </w:rPr>
              <w:t xml:space="preserve">            vệ thông tin cá nhân của AQS Event. Việc thu thập và sử dụng thông tin của mỗi thành viên chỉ được thực hiện</w:t>
            </w:r>
            <w:r w:rsidRPr="00087991">
              <w:rPr>
                <w:sz w:val="20"/>
                <w:szCs w:val="18"/>
              </w:rPr>
              <w:t xml:space="preserve"> </w:t>
            </w:r>
            <w:r w:rsidRPr="00087991">
              <w:rPr>
                <w:sz w:val="20"/>
                <w:szCs w:val="18"/>
                <w:lang w:val="vi-VN"/>
              </w:rPr>
              <w:t>khi có sự đồng ý của khách hàng đó trừ những trường hợp pháp luật có quy định khác.&lt;br&gt;Không sử dụng, không</w:t>
            </w:r>
          </w:p>
          <w:p w14:paraId="567A9798" w14:textId="77777777" w:rsidR="00667004" w:rsidRPr="00087991" w:rsidRDefault="00667004" w:rsidP="00667004">
            <w:pPr>
              <w:spacing w:after="0" w:line="240" w:lineRule="auto"/>
              <w:rPr>
                <w:sz w:val="20"/>
                <w:szCs w:val="18"/>
                <w:lang w:val="vi-VN"/>
              </w:rPr>
            </w:pPr>
            <w:r w:rsidRPr="00087991">
              <w:rPr>
                <w:sz w:val="20"/>
                <w:szCs w:val="18"/>
                <w:lang w:val="vi-VN"/>
              </w:rPr>
              <w:t xml:space="preserve">            chuyển giao, cung cấp hay tiết lộ cho bên thứ 3 nào về thông tin cá nhân của thành viên khi không có sự cho</w:t>
            </w:r>
          </w:p>
          <w:p w14:paraId="38169708" w14:textId="77777777" w:rsidR="00667004" w:rsidRPr="00087991" w:rsidRDefault="00667004" w:rsidP="00667004">
            <w:pPr>
              <w:spacing w:after="0" w:line="240" w:lineRule="auto"/>
              <w:rPr>
                <w:sz w:val="20"/>
                <w:szCs w:val="18"/>
                <w:lang w:val="vi-VN"/>
              </w:rPr>
            </w:pPr>
            <w:r w:rsidRPr="00087991">
              <w:rPr>
                <w:sz w:val="20"/>
                <w:szCs w:val="18"/>
                <w:lang w:val="vi-VN"/>
              </w:rPr>
              <w:lastRenderedPageBreak/>
              <w:t xml:space="preserve">            phép đồng ý từ thành viên.&lt;br&gt;Trong trường hợp máy chủ lưu trữ thông tin bị hacker tấn công dẫn đến mất mát</w:t>
            </w:r>
          </w:p>
          <w:p w14:paraId="55ACEE90" w14:textId="77777777" w:rsidR="00667004" w:rsidRPr="00087991" w:rsidRDefault="00667004" w:rsidP="00667004">
            <w:pPr>
              <w:spacing w:after="0" w:line="240" w:lineRule="auto"/>
              <w:rPr>
                <w:sz w:val="20"/>
                <w:szCs w:val="18"/>
                <w:lang w:val="vi-VN"/>
              </w:rPr>
            </w:pPr>
            <w:r w:rsidRPr="00087991">
              <w:rPr>
                <w:sz w:val="20"/>
                <w:szCs w:val="18"/>
                <w:lang w:val="vi-VN"/>
              </w:rPr>
              <w:t xml:space="preserve">            dữ liệu cá nhân thành viên, AQS Event sẽ có trách nhiệm thông báo vụ việc cho cơ quan chức năng điều tra xử</w:t>
            </w:r>
          </w:p>
          <w:p w14:paraId="6648F04A" w14:textId="77777777" w:rsidR="00667004" w:rsidRPr="00087991" w:rsidRDefault="00667004" w:rsidP="00667004">
            <w:pPr>
              <w:spacing w:after="0" w:line="240" w:lineRule="auto"/>
              <w:rPr>
                <w:sz w:val="20"/>
                <w:szCs w:val="18"/>
                <w:lang w:val="vi-VN"/>
              </w:rPr>
            </w:pPr>
            <w:r w:rsidRPr="00087991">
              <w:rPr>
                <w:sz w:val="20"/>
                <w:szCs w:val="18"/>
                <w:lang w:val="vi-VN"/>
              </w:rPr>
              <w:t xml:space="preserve">            lý kịp thời và thông báo cho thành viên được biết.&lt;br&gt;Bảo mật tuyệt đối mọi thông tin giao dịch &lt;font</w:t>
            </w:r>
          </w:p>
          <w:p w14:paraId="173728E4" w14:textId="77777777" w:rsidR="00667004" w:rsidRPr="00087991" w:rsidRDefault="00667004" w:rsidP="00667004">
            <w:pPr>
              <w:spacing w:after="0" w:line="240" w:lineRule="auto"/>
              <w:rPr>
                <w:sz w:val="20"/>
                <w:szCs w:val="18"/>
                <w:lang w:val="vi-VN"/>
              </w:rPr>
            </w:pPr>
            <w:r w:rsidRPr="00087991">
              <w:rPr>
                <w:sz w:val="20"/>
                <w:szCs w:val="18"/>
                <w:lang w:val="vi-VN"/>
              </w:rPr>
              <w:t xml:space="preserve">                color=#FF0000&gt;trực tuyến&lt;/font&gt; của Thành viên bao gồm thông tin hóa đơn kế toán chứng từ số hóa tại khu</w:t>
            </w:r>
          </w:p>
          <w:p w14:paraId="3A287CC8" w14:textId="77777777" w:rsidR="00667004" w:rsidRPr="00087991" w:rsidRDefault="00667004" w:rsidP="00667004">
            <w:pPr>
              <w:spacing w:after="0" w:line="240" w:lineRule="auto"/>
              <w:rPr>
                <w:sz w:val="20"/>
                <w:szCs w:val="18"/>
                <w:lang w:val="vi-VN"/>
              </w:rPr>
            </w:pPr>
            <w:r w:rsidRPr="00087991">
              <w:rPr>
                <w:sz w:val="20"/>
                <w:szCs w:val="18"/>
                <w:lang w:val="vi-VN"/>
              </w:rPr>
              <w:t xml:space="preserve">            vực dữ liệu trung tâm an toàn cấp 1 của AQS Event.&lt;br&gt;Ban quản lý AQS Event yêu cầu các cá nhân khi đăng</w:t>
            </w:r>
          </w:p>
          <w:p w14:paraId="3E47E936" w14:textId="77777777" w:rsidR="00667004" w:rsidRPr="00087991" w:rsidRDefault="00667004" w:rsidP="00667004">
            <w:pPr>
              <w:spacing w:after="0" w:line="240" w:lineRule="auto"/>
              <w:rPr>
                <w:sz w:val="20"/>
                <w:szCs w:val="18"/>
                <w:lang w:val="vi-VN"/>
              </w:rPr>
            </w:pPr>
            <w:r w:rsidRPr="00087991">
              <w:rPr>
                <w:sz w:val="20"/>
                <w:szCs w:val="18"/>
                <w:lang w:val="vi-VN"/>
              </w:rPr>
              <w:t xml:space="preserve">            ký/mua hàng là thành viên, phải cung cấp đầy đủ thông tin cá nhân có liên quan như: Họ và tên, địa chỉ liên</w:t>
            </w:r>
          </w:p>
          <w:p w14:paraId="67CA8D50" w14:textId="77777777" w:rsidR="00667004" w:rsidRPr="00087991" w:rsidRDefault="00667004" w:rsidP="00667004">
            <w:pPr>
              <w:spacing w:after="0" w:line="240" w:lineRule="auto"/>
              <w:rPr>
                <w:sz w:val="20"/>
                <w:szCs w:val="18"/>
                <w:lang w:val="vi-VN"/>
              </w:rPr>
            </w:pPr>
            <w:r w:rsidRPr="00087991">
              <w:rPr>
                <w:sz w:val="20"/>
                <w:szCs w:val="18"/>
                <w:lang w:val="vi-VN"/>
              </w:rPr>
              <w:t xml:space="preserve">            lạc, email, số chứng minh nhân dân, điện thoại, số tài khoản, số thẻ thanh toán …., và chịu trách nhiệm về</w:t>
            </w:r>
          </w:p>
          <w:p w14:paraId="609C27F4" w14:textId="77777777" w:rsidR="00667004" w:rsidRPr="00087991" w:rsidRDefault="00667004" w:rsidP="00667004">
            <w:pPr>
              <w:spacing w:after="0" w:line="240" w:lineRule="auto"/>
              <w:rPr>
                <w:sz w:val="20"/>
                <w:szCs w:val="18"/>
                <w:lang w:val="vi-VN"/>
              </w:rPr>
            </w:pPr>
            <w:r w:rsidRPr="00087991">
              <w:rPr>
                <w:sz w:val="20"/>
                <w:szCs w:val="18"/>
                <w:lang w:val="vi-VN"/>
              </w:rPr>
              <w:t xml:space="preserve">            tính pháp lý của những thông tin trên. Ban quản lý AQS Event không chịu trách nhiệm cũng như không giải</w:t>
            </w:r>
          </w:p>
          <w:p w14:paraId="61B59913" w14:textId="77777777" w:rsidR="00667004" w:rsidRPr="00087991" w:rsidRDefault="00667004" w:rsidP="00667004">
            <w:pPr>
              <w:spacing w:after="0" w:line="240" w:lineRule="auto"/>
              <w:rPr>
                <w:sz w:val="20"/>
                <w:szCs w:val="18"/>
                <w:lang w:val="vi-VN"/>
              </w:rPr>
            </w:pPr>
            <w:r w:rsidRPr="00087991">
              <w:rPr>
                <w:sz w:val="20"/>
                <w:szCs w:val="18"/>
                <w:lang w:val="vi-VN"/>
              </w:rPr>
              <w:t xml:space="preserve">            quyết mọi khiếu nại có liên quan đến quyền lợi của Thành viên đó nếu xét thấy tất cả thông tin cá nhân của</w:t>
            </w:r>
          </w:p>
          <w:p w14:paraId="0EBE5B27" w14:textId="77777777" w:rsidR="00667004" w:rsidRPr="00087991" w:rsidRDefault="00667004" w:rsidP="00667004">
            <w:pPr>
              <w:spacing w:after="0" w:line="240" w:lineRule="auto"/>
              <w:rPr>
                <w:sz w:val="20"/>
                <w:szCs w:val="18"/>
                <w:lang w:val="vi-VN"/>
              </w:rPr>
            </w:pPr>
            <w:r w:rsidRPr="00087991">
              <w:rPr>
                <w:sz w:val="20"/>
                <w:szCs w:val="18"/>
                <w:lang w:val="vi-VN"/>
              </w:rPr>
              <w:t xml:space="preserve">            thành viên đó cung cấp khi đăng ký ban đầu là không chính xác.&lt;/br&gt;</w:t>
            </w:r>
          </w:p>
          <w:p w14:paraId="37BB9433" w14:textId="77777777" w:rsidR="00667004" w:rsidRPr="00087991" w:rsidRDefault="00667004" w:rsidP="00667004">
            <w:pPr>
              <w:spacing w:after="0" w:line="240" w:lineRule="auto"/>
              <w:rPr>
                <w:sz w:val="20"/>
                <w:szCs w:val="18"/>
                <w:lang w:val="vi-VN"/>
              </w:rPr>
            </w:pPr>
            <w:r w:rsidRPr="00087991">
              <w:rPr>
                <w:sz w:val="20"/>
                <w:szCs w:val="18"/>
                <w:lang w:val="vi-VN"/>
              </w:rPr>
              <w:t xml:space="preserve">        &lt;/p&gt;</w:t>
            </w:r>
          </w:p>
          <w:p w14:paraId="323148BD" w14:textId="77777777" w:rsidR="00667004" w:rsidRPr="00087991" w:rsidRDefault="00667004" w:rsidP="00667004">
            <w:pPr>
              <w:spacing w:after="0" w:line="240" w:lineRule="auto"/>
              <w:rPr>
                <w:sz w:val="20"/>
                <w:szCs w:val="18"/>
                <w:lang w:val="vi-VN"/>
              </w:rPr>
            </w:pPr>
            <w:r w:rsidRPr="00087991">
              <w:rPr>
                <w:sz w:val="20"/>
                <w:szCs w:val="18"/>
                <w:lang w:val="vi-VN"/>
              </w:rPr>
              <w:t xml:space="preserve">    &lt;/div&gt;</w:t>
            </w:r>
          </w:p>
          <w:p w14:paraId="27C036D4" w14:textId="77777777" w:rsidR="00667004" w:rsidRPr="00087991" w:rsidRDefault="00667004" w:rsidP="00667004">
            <w:pPr>
              <w:spacing w:after="0" w:line="240" w:lineRule="auto"/>
              <w:rPr>
                <w:sz w:val="20"/>
                <w:szCs w:val="18"/>
                <w:lang w:val="vi-VN"/>
              </w:rPr>
            </w:pPr>
            <w:r w:rsidRPr="00087991">
              <w:rPr>
                <w:sz w:val="20"/>
                <w:szCs w:val="18"/>
                <w:lang w:val="vi-VN"/>
              </w:rPr>
              <w:t xml:space="preserve">    &lt;footer class="site-footer"&gt;&lt;/footer&gt;</w:t>
            </w:r>
          </w:p>
          <w:p w14:paraId="14043763" w14:textId="77777777" w:rsidR="00667004" w:rsidRPr="00087991" w:rsidRDefault="00667004" w:rsidP="00667004">
            <w:pPr>
              <w:spacing w:after="0" w:line="240" w:lineRule="auto"/>
              <w:rPr>
                <w:sz w:val="20"/>
                <w:szCs w:val="18"/>
                <w:lang w:val="vi-VN"/>
              </w:rPr>
            </w:pPr>
          </w:p>
          <w:p w14:paraId="00CD98AD" w14:textId="77777777" w:rsidR="00667004" w:rsidRPr="00087991" w:rsidRDefault="00667004" w:rsidP="00667004">
            <w:pPr>
              <w:spacing w:after="0" w:line="240" w:lineRule="auto"/>
              <w:rPr>
                <w:sz w:val="20"/>
                <w:szCs w:val="18"/>
                <w:lang w:val="vi-VN"/>
              </w:rPr>
            </w:pPr>
            <w:r w:rsidRPr="00087991">
              <w:rPr>
                <w:sz w:val="20"/>
                <w:szCs w:val="18"/>
                <w:lang w:val="vi-VN"/>
              </w:rPr>
              <w:t>&lt;/body&gt;</w:t>
            </w:r>
          </w:p>
          <w:p w14:paraId="6A66D1CD" w14:textId="77777777" w:rsidR="00667004" w:rsidRPr="00087991" w:rsidRDefault="00667004" w:rsidP="00667004">
            <w:pPr>
              <w:spacing w:after="0" w:line="240" w:lineRule="auto"/>
              <w:rPr>
                <w:sz w:val="20"/>
                <w:szCs w:val="18"/>
                <w:lang w:val="vi-VN"/>
              </w:rPr>
            </w:pPr>
          </w:p>
          <w:p w14:paraId="10852B40" w14:textId="058BA515" w:rsidR="00F11D24" w:rsidRPr="00087991" w:rsidRDefault="00667004" w:rsidP="00667004">
            <w:pPr>
              <w:rPr>
                <w:sz w:val="20"/>
                <w:szCs w:val="18"/>
                <w:lang w:val="vi-VN"/>
              </w:rPr>
            </w:pPr>
            <w:r w:rsidRPr="00087991">
              <w:rPr>
                <w:sz w:val="20"/>
                <w:szCs w:val="18"/>
                <w:lang w:val="vi-VN"/>
              </w:rPr>
              <w:t>&lt;/html&gt;</w:t>
            </w:r>
          </w:p>
        </w:tc>
      </w:tr>
    </w:tbl>
    <w:p w14:paraId="4C072DD8" w14:textId="10B05A80" w:rsidR="00667004" w:rsidRDefault="00667004" w:rsidP="00116AD2">
      <w:pPr>
        <w:jc w:val="center"/>
        <w:rPr>
          <w:lang w:val="vi-VN"/>
        </w:rPr>
      </w:pPr>
    </w:p>
    <w:p w14:paraId="588C9D6A" w14:textId="77777777" w:rsidR="00667004" w:rsidRDefault="00667004">
      <w:pPr>
        <w:rPr>
          <w:lang w:val="vi-VN"/>
        </w:rPr>
      </w:pPr>
      <w:r>
        <w:rPr>
          <w:lang w:val="vi-VN"/>
        </w:rPr>
        <w:br w:type="page"/>
      </w:r>
    </w:p>
    <w:p w14:paraId="0EB35429" w14:textId="7CAA3B1A" w:rsidR="00F11D24" w:rsidRDefault="000968B2" w:rsidP="00116AD2">
      <w:pPr>
        <w:jc w:val="center"/>
        <w:rPr>
          <w:lang w:val="vi-VN"/>
        </w:rPr>
      </w:pPr>
      <w:r>
        <w:rPr>
          <w:lang w:val="vi-VN"/>
        </w:rPr>
        <w:lastRenderedPageBreak/>
        <w:t>LỄ KHAI TRƯƠNG</w:t>
      </w:r>
    </w:p>
    <w:tbl>
      <w:tblPr>
        <w:tblStyle w:val="TableGrid"/>
        <w:tblW w:w="0" w:type="auto"/>
        <w:tblLook w:val="04A0" w:firstRow="1" w:lastRow="0" w:firstColumn="1" w:lastColumn="0" w:noHBand="0" w:noVBand="1"/>
      </w:tblPr>
      <w:tblGrid>
        <w:gridCol w:w="9062"/>
      </w:tblGrid>
      <w:tr w:rsidR="000968B2" w:rsidRPr="00087991" w14:paraId="3DBB479E" w14:textId="77777777" w:rsidTr="000968B2">
        <w:tc>
          <w:tcPr>
            <w:tcW w:w="9062" w:type="dxa"/>
          </w:tcPr>
          <w:p w14:paraId="37BEB09E" w14:textId="77777777" w:rsidR="00934654" w:rsidRPr="00087991" w:rsidRDefault="00934654" w:rsidP="00934654">
            <w:pPr>
              <w:spacing w:after="0" w:line="240" w:lineRule="auto"/>
              <w:rPr>
                <w:sz w:val="20"/>
                <w:szCs w:val="18"/>
                <w:lang w:val="vi-VN"/>
              </w:rPr>
            </w:pPr>
            <w:r w:rsidRPr="00087991">
              <w:rPr>
                <w:sz w:val="20"/>
                <w:szCs w:val="18"/>
                <w:lang w:val="vi-VN"/>
              </w:rPr>
              <w:t>&lt;!DOCTYPE html&gt;</w:t>
            </w:r>
          </w:p>
          <w:p w14:paraId="298A7CB5" w14:textId="77777777" w:rsidR="00934654" w:rsidRPr="00087991" w:rsidRDefault="00934654" w:rsidP="00934654">
            <w:pPr>
              <w:spacing w:after="0" w:line="240" w:lineRule="auto"/>
              <w:rPr>
                <w:sz w:val="20"/>
                <w:szCs w:val="18"/>
                <w:lang w:val="vi-VN"/>
              </w:rPr>
            </w:pPr>
            <w:r w:rsidRPr="00087991">
              <w:rPr>
                <w:sz w:val="20"/>
                <w:szCs w:val="18"/>
                <w:lang w:val="vi-VN"/>
              </w:rPr>
              <w:t>&lt;html lang="en"&gt;</w:t>
            </w:r>
          </w:p>
          <w:p w14:paraId="40DF0764" w14:textId="77777777" w:rsidR="00934654" w:rsidRPr="00087991" w:rsidRDefault="00934654" w:rsidP="00934654">
            <w:pPr>
              <w:spacing w:after="0" w:line="240" w:lineRule="auto"/>
              <w:rPr>
                <w:sz w:val="20"/>
                <w:szCs w:val="18"/>
                <w:lang w:val="vi-VN"/>
              </w:rPr>
            </w:pPr>
          </w:p>
          <w:p w14:paraId="472B66C9" w14:textId="77777777" w:rsidR="00934654" w:rsidRPr="00087991" w:rsidRDefault="00934654" w:rsidP="00934654">
            <w:pPr>
              <w:spacing w:after="0" w:line="240" w:lineRule="auto"/>
              <w:rPr>
                <w:sz w:val="20"/>
                <w:szCs w:val="18"/>
                <w:lang w:val="vi-VN"/>
              </w:rPr>
            </w:pPr>
            <w:r w:rsidRPr="00087991">
              <w:rPr>
                <w:sz w:val="20"/>
                <w:szCs w:val="18"/>
                <w:lang w:val="vi-VN"/>
              </w:rPr>
              <w:t>&lt;head&gt;</w:t>
            </w:r>
          </w:p>
          <w:p w14:paraId="67131697" w14:textId="77777777" w:rsidR="00934654" w:rsidRPr="00087991" w:rsidRDefault="00934654" w:rsidP="00934654">
            <w:pPr>
              <w:spacing w:after="0" w:line="240" w:lineRule="auto"/>
              <w:rPr>
                <w:sz w:val="20"/>
                <w:szCs w:val="18"/>
                <w:lang w:val="vi-VN"/>
              </w:rPr>
            </w:pPr>
            <w:r w:rsidRPr="00087991">
              <w:rPr>
                <w:sz w:val="20"/>
                <w:szCs w:val="18"/>
                <w:lang w:val="vi-VN"/>
              </w:rPr>
              <w:t xml:space="preserve">    &lt;meta charset="UTF-8"&gt;</w:t>
            </w:r>
          </w:p>
          <w:p w14:paraId="62569C6F" w14:textId="77777777" w:rsidR="00934654" w:rsidRPr="00087991" w:rsidRDefault="00934654" w:rsidP="00934654">
            <w:pPr>
              <w:spacing w:after="0" w:line="240" w:lineRule="auto"/>
              <w:rPr>
                <w:sz w:val="20"/>
                <w:szCs w:val="18"/>
                <w:lang w:val="vi-VN"/>
              </w:rPr>
            </w:pPr>
            <w:r w:rsidRPr="00087991">
              <w:rPr>
                <w:sz w:val="20"/>
                <w:szCs w:val="18"/>
                <w:lang w:val="vi-VN"/>
              </w:rPr>
              <w:t xml:space="preserve">    &lt;meta name="viewport" content="width=device-width, initial-scale=1.0"&gt;</w:t>
            </w:r>
          </w:p>
          <w:p w14:paraId="2FBC38A6" w14:textId="77777777" w:rsidR="00934654" w:rsidRPr="00087991" w:rsidRDefault="00934654" w:rsidP="00934654">
            <w:pPr>
              <w:spacing w:after="0" w:line="240" w:lineRule="auto"/>
              <w:rPr>
                <w:sz w:val="20"/>
                <w:szCs w:val="18"/>
                <w:lang w:val="vi-VN"/>
              </w:rPr>
            </w:pPr>
            <w:r w:rsidRPr="00087991">
              <w:rPr>
                <w:sz w:val="20"/>
                <w:szCs w:val="18"/>
                <w:lang w:val="vi-VN"/>
              </w:rPr>
              <w:t xml:space="preserve">    &lt;link rel="stylesheet" href="../css/bootstrap.min.css"&gt;</w:t>
            </w:r>
          </w:p>
          <w:p w14:paraId="62D6087A" w14:textId="77777777" w:rsidR="00934654" w:rsidRPr="00087991" w:rsidRDefault="00934654" w:rsidP="00934654">
            <w:pPr>
              <w:spacing w:after="0" w:line="240" w:lineRule="auto"/>
              <w:rPr>
                <w:sz w:val="20"/>
                <w:szCs w:val="18"/>
                <w:lang w:val="vi-VN"/>
              </w:rPr>
            </w:pPr>
            <w:r w:rsidRPr="00087991">
              <w:rPr>
                <w:sz w:val="20"/>
                <w:szCs w:val="18"/>
                <w:lang w:val="vi-VN"/>
              </w:rPr>
              <w:t xml:space="preserve">    &lt;link rel="stylesheet" href="../css/stylesheet.css"&gt;</w:t>
            </w:r>
          </w:p>
          <w:p w14:paraId="481017CC" w14:textId="77777777" w:rsidR="00934654" w:rsidRPr="00087991" w:rsidRDefault="00934654" w:rsidP="00934654">
            <w:pPr>
              <w:spacing w:after="0" w:line="240" w:lineRule="auto"/>
              <w:rPr>
                <w:sz w:val="20"/>
                <w:szCs w:val="18"/>
                <w:lang w:val="vi-VN"/>
              </w:rPr>
            </w:pPr>
            <w:r w:rsidRPr="00087991">
              <w:rPr>
                <w:sz w:val="20"/>
                <w:szCs w:val="18"/>
                <w:lang w:val="vi-VN"/>
              </w:rPr>
              <w:t xml:space="preserve">    &lt;link href="https://cdn.jsdelivr.net/npm/bootstrap@5.3.3/dist/css/bootstrap.min.css" rel="stylesheet"&gt;</w:t>
            </w:r>
          </w:p>
          <w:p w14:paraId="2C6DC108" w14:textId="77777777" w:rsidR="00934654" w:rsidRPr="00087991" w:rsidRDefault="00934654" w:rsidP="00934654">
            <w:pPr>
              <w:spacing w:after="0" w:line="240" w:lineRule="auto"/>
              <w:rPr>
                <w:sz w:val="20"/>
                <w:szCs w:val="18"/>
                <w:lang w:val="vi-VN"/>
              </w:rPr>
            </w:pPr>
            <w:r w:rsidRPr="00087991">
              <w:rPr>
                <w:sz w:val="20"/>
                <w:szCs w:val="18"/>
                <w:lang w:val="vi-VN"/>
              </w:rPr>
              <w:t xml:space="preserve">    &lt;script src="../js/bootstrap.bundle.min.js"&gt;&lt;/script&gt;</w:t>
            </w:r>
          </w:p>
          <w:p w14:paraId="0993142B" w14:textId="77777777" w:rsidR="00934654" w:rsidRPr="00087991" w:rsidRDefault="00934654" w:rsidP="00934654">
            <w:pPr>
              <w:spacing w:after="0" w:line="240" w:lineRule="auto"/>
              <w:rPr>
                <w:sz w:val="20"/>
                <w:szCs w:val="18"/>
                <w:lang w:val="vi-VN"/>
              </w:rPr>
            </w:pPr>
            <w:r w:rsidRPr="00087991">
              <w:rPr>
                <w:sz w:val="20"/>
                <w:szCs w:val="18"/>
                <w:lang w:val="vi-VN"/>
              </w:rPr>
              <w:t xml:space="preserve">    &lt;script src="../js/bootstrap.min.js"&gt;&lt;/script&gt;</w:t>
            </w:r>
          </w:p>
          <w:p w14:paraId="6A797B4D" w14:textId="77777777" w:rsidR="00934654" w:rsidRPr="00087991" w:rsidRDefault="00934654" w:rsidP="00934654">
            <w:pPr>
              <w:spacing w:after="0" w:line="240" w:lineRule="auto"/>
              <w:rPr>
                <w:sz w:val="20"/>
                <w:szCs w:val="18"/>
                <w:lang w:val="vi-VN"/>
              </w:rPr>
            </w:pPr>
            <w:r w:rsidRPr="00087991">
              <w:rPr>
                <w:sz w:val="20"/>
                <w:szCs w:val="18"/>
                <w:lang w:val="vi-VN"/>
              </w:rPr>
              <w:t xml:space="preserve">    &lt;script src="../js/jquery-3.6.0.min.js"&gt;&lt;/script&gt;</w:t>
            </w:r>
          </w:p>
          <w:p w14:paraId="517C3654" w14:textId="77777777" w:rsidR="00934654" w:rsidRPr="00087991" w:rsidRDefault="00934654" w:rsidP="00934654">
            <w:pPr>
              <w:spacing w:after="0" w:line="240" w:lineRule="auto"/>
              <w:rPr>
                <w:sz w:val="20"/>
                <w:szCs w:val="18"/>
                <w:lang w:val="vi-VN"/>
              </w:rPr>
            </w:pPr>
            <w:r w:rsidRPr="00087991">
              <w:rPr>
                <w:sz w:val="20"/>
                <w:szCs w:val="18"/>
                <w:lang w:val="vi-VN"/>
              </w:rPr>
              <w:t xml:space="preserve">    &lt;script src="../js/main.js"&gt;&lt;/script&gt;</w:t>
            </w:r>
          </w:p>
          <w:p w14:paraId="253D09F0" w14:textId="77777777" w:rsidR="00934654" w:rsidRPr="00087991" w:rsidRDefault="00934654" w:rsidP="00934654">
            <w:pPr>
              <w:spacing w:after="0" w:line="240" w:lineRule="auto"/>
              <w:rPr>
                <w:sz w:val="20"/>
                <w:szCs w:val="18"/>
                <w:lang w:val="vi-VN"/>
              </w:rPr>
            </w:pPr>
            <w:r w:rsidRPr="00087991">
              <w:rPr>
                <w:sz w:val="20"/>
                <w:szCs w:val="18"/>
                <w:lang w:val="vi-VN"/>
              </w:rPr>
              <w:t xml:space="preserve">    &lt;script src="https://cdn.jsdelivr.net/npm/bootstrap@5.3.3/dist/js/bootstrap.bundle.min.js"&gt;&lt;/script&gt;</w:t>
            </w:r>
          </w:p>
          <w:p w14:paraId="31B2F25D" w14:textId="77777777" w:rsidR="00934654" w:rsidRPr="00087991" w:rsidRDefault="00934654" w:rsidP="00934654">
            <w:pPr>
              <w:spacing w:after="0" w:line="240" w:lineRule="auto"/>
              <w:rPr>
                <w:sz w:val="20"/>
                <w:szCs w:val="18"/>
                <w:lang w:val="vi-VN"/>
              </w:rPr>
            </w:pPr>
            <w:r w:rsidRPr="00087991">
              <w:rPr>
                <w:sz w:val="20"/>
                <w:szCs w:val="18"/>
                <w:lang w:val="vi-VN"/>
              </w:rPr>
              <w:t xml:space="preserve">    &lt;title&gt;LỄ KHAI TRƯƠNG&lt;/title&gt;</w:t>
            </w:r>
          </w:p>
          <w:p w14:paraId="390899C6" w14:textId="77777777" w:rsidR="00934654" w:rsidRPr="00087991" w:rsidRDefault="00934654" w:rsidP="00934654">
            <w:pPr>
              <w:spacing w:after="0" w:line="240" w:lineRule="auto"/>
              <w:rPr>
                <w:sz w:val="20"/>
                <w:szCs w:val="18"/>
                <w:lang w:val="vi-VN"/>
              </w:rPr>
            </w:pPr>
            <w:r w:rsidRPr="00087991">
              <w:rPr>
                <w:sz w:val="20"/>
                <w:szCs w:val="18"/>
                <w:lang w:val="vi-VN"/>
              </w:rPr>
              <w:t>&lt;/head&gt;</w:t>
            </w:r>
          </w:p>
          <w:p w14:paraId="1A001F6B" w14:textId="77777777" w:rsidR="00934654" w:rsidRPr="00087991" w:rsidRDefault="00934654" w:rsidP="00934654">
            <w:pPr>
              <w:spacing w:after="0" w:line="240" w:lineRule="auto"/>
              <w:rPr>
                <w:sz w:val="20"/>
                <w:szCs w:val="18"/>
                <w:lang w:val="vi-VN"/>
              </w:rPr>
            </w:pPr>
            <w:r w:rsidRPr="00087991">
              <w:rPr>
                <w:sz w:val="20"/>
                <w:szCs w:val="18"/>
                <w:lang w:val="vi-VN"/>
              </w:rPr>
              <w:t>&lt;style&gt;</w:t>
            </w:r>
          </w:p>
          <w:p w14:paraId="11C20139" w14:textId="77777777" w:rsidR="00934654" w:rsidRPr="00087991" w:rsidRDefault="00934654" w:rsidP="00934654">
            <w:pPr>
              <w:spacing w:after="0" w:line="240" w:lineRule="auto"/>
              <w:rPr>
                <w:sz w:val="20"/>
                <w:szCs w:val="18"/>
                <w:lang w:val="vi-VN"/>
              </w:rPr>
            </w:pPr>
            <w:r w:rsidRPr="00087991">
              <w:rPr>
                <w:sz w:val="20"/>
                <w:szCs w:val="18"/>
                <w:lang w:val="vi-VN"/>
              </w:rPr>
              <w:t xml:space="preserve">    .card {</w:t>
            </w:r>
          </w:p>
          <w:p w14:paraId="5AB5A7C5" w14:textId="77777777" w:rsidR="00934654" w:rsidRPr="00087991" w:rsidRDefault="00934654" w:rsidP="00934654">
            <w:pPr>
              <w:spacing w:after="0" w:line="240" w:lineRule="auto"/>
              <w:rPr>
                <w:sz w:val="20"/>
                <w:szCs w:val="18"/>
                <w:lang w:val="vi-VN"/>
              </w:rPr>
            </w:pPr>
            <w:r w:rsidRPr="00087991">
              <w:rPr>
                <w:sz w:val="20"/>
                <w:szCs w:val="18"/>
                <w:lang w:val="vi-VN"/>
              </w:rPr>
              <w:t xml:space="preserve">        margin: 70px;</w:t>
            </w:r>
          </w:p>
          <w:p w14:paraId="33439569" w14:textId="3B52D2FF" w:rsidR="00934654" w:rsidRPr="00087991" w:rsidRDefault="00934654" w:rsidP="00934654">
            <w:pPr>
              <w:spacing w:after="0" w:line="240" w:lineRule="auto"/>
              <w:rPr>
                <w:sz w:val="20"/>
                <w:szCs w:val="18"/>
                <w:lang w:val="vi-VN"/>
              </w:rPr>
            </w:pPr>
            <w:r w:rsidRPr="00087991">
              <w:rPr>
                <w:sz w:val="20"/>
                <w:szCs w:val="18"/>
                <w:lang w:val="vi-VN"/>
              </w:rPr>
              <w:t xml:space="preserve">    }</w:t>
            </w:r>
          </w:p>
          <w:p w14:paraId="42C79D95" w14:textId="77777777" w:rsidR="00934654" w:rsidRPr="00087991" w:rsidRDefault="00934654" w:rsidP="00934654">
            <w:pPr>
              <w:spacing w:after="0" w:line="240" w:lineRule="auto"/>
              <w:rPr>
                <w:sz w:val="20"/>
                <w:szCs w:val="18"/>
                <w:lang w:val="vi-VN"/>
              </w:rPr>
            </w:pPr>
            <w:r w:rsidRPr="00087991">
              <w:rPr>
                <w:sz w:val="20"/>
                <w:szCs w:val="18"/>
                <w:lang w:val="vi-VN"/>
              </w:rPr>
              <w:t xml:space="preserve">    .doan {</w:t>
            </w:r>
          </w:p>
          <w:p w14:paraId="7EF53F0F" w14:textId="77777777" w:rsidR="00934654" w:rsidRPr="00087991" w:rsidRDefault="00934654" w:rsidP="00934654">
            <w:pPr>
              <w:spacing w:after="0" w:line="240" w:lineRule="auto"/>
              <w:rPr>
                <w:sz w:val="20"/>
                <w:szCs w:val="18"/>
                <w:lang w:val="vi-VN"/>
              </w:rPr>
            </w:pPr>
            <w:r w:rsidRPr="00087991">
              <w:rPr>
                <w:sz w:val="20"/>
                <w:szCs w:val="18"/>
                <w:lang w:val="vi-VN"/>
              </w:rPr>
              <w:t xml:space="preserve">        margin-bottom: 10px;</w:t>
            </w:r>
          </w:p>
          <w:p w14:paraId="21810BCD" w14:textId="77777777" w:rsidR="00934654" w:rsidRPr="00087991" w:rsidRDefault="00934654" w:rsidP="00934654">
            <w:pPr>
              <w:spacing w:after="0" w:line="240" w:lineRule="auto"/>
              <w:rPr>
                <w:sz w:val="20"/>
                <w:szCs w:val="18"/>
                <w:lang w:val="vi-VN"/>
              </w:rPr>
            </w:pPr>
            <w:r w:rsidRPr="00087991">
              <w:rPr>
                <w:sz w:val="20"/>
                <w:szCs w:val="18"/>
                <w:lang w:val="vi-VN"/>
              </w:rPr>
              <w:t xml:space="preserve">    }</w:t>
            </w:r>
          </w:p>
          <w:p w14:paraId="6EAE79EE" w14:textId="77777777" w:rsidR="00934654" w:rsidRPr="00087991" w:rsidRDefault="00934654" w:rsidP="00934654">
            <w:pPr>
              <w:spacing w:after="0" w:line="240" w:lineRule="auto"/>
              <w:rPr>
                <w:sz w:val="20"/>
                <w:szCs w:val="18"/>
                <w:lang w:val="vi-VN"/>
              </w:rPr>
            </w:pPr>
            <w:r w:rsidRPr="00087991">
              <w:rPr>
                <w:sz w:val="20"/>
                <w:szCs w:val="18"/>
                <w:lang w:val="vi-VN"/>
              </w:rPr>
              <w:t xml:space="preserve">    .line {</w:t>
            </w:r>
          </w:p>
          <w:p w14:paraId="3688A416" w14:textId="77777777" w:rsidR="00934654" w:rsidRPr="00087991" w:rsidRDefault="00934654" w:rsidP="00934654">
            <w:pPr>
              <w:spacing w:after="0" w:line="240" w:lineRule="auto"/>
              <w:rPr>
                <w:sz w:val="20"/>
                <w:szCs w:val="18"/>
                <w:lang w:val="vi-VN"/>
              </w:rPr>
            </w:pPr>
            <w:r w:rsidRPr="00087991">
              <w:rPr>
                <w:sz w:val="20"/>
                <w:szCs w:val="18"/>
                <w:lang w:val="vi-VN"/>
              </w:rPr>
              <w:t xml:space="preserve">    width: 0; /* Bắt đầu với độ rộng là 0 */</w:t>
            </w:r>
          </w:p>
          <w:p w14:paraId="330BA6F3" w14:textId="77777777" w:rsidR="00934654" w:rsidRPr="00087991" w:rsidRDefault="00934654" w:rsidP="00934654">
            <w:pPr>
              <w:spacing w:after="0" w:line="240" w:lineRule="auto"/>
              <w:rPr>
                <w:sz w:val="20"/>
                <w:szCs w:val="18"/>
                <w:lang w:val="vi-VN"/>
              </w:rPr>
            </w:pPr>
            <w:r w:rsidRPr="00087991">
              <w:rPr>
                <w:sz w:val="20"/>
                <w:szCs w:val="18"/>
                <w:lang w:val="vi-VN"/>
              </w:rPr>
              <w:t xml:space="preserve">    height: 2px; /* Độ dày của đường line */</w:t>
            </w:r>
          </w:p>
          <w:p w14:paraId="611092A4" w14:textId="77777777" w:rsidR="00934654" w:rsidRPr="00087991" w:rsidRDefault="00934654" w:rsidP="00934654">
            <w:pPr>
              <w:spacing w:after="0" w:line="240" w:lineRule="auto"/>
              <w:rPr>
                <w:sz w:val="20"/>
                <w:szCs w:val="18"/>
                <w:lang w:val="vi-VN"/>
              </w:rPr>
            </w:pPr>
            <w:r w:rsidRPr="00087991">
              <w:rPr>
                <w:sz w:val="20"/>
                <w:szCs w:val="18"/>
                <w:lang w:val="vi-VN"/>
              </w:rPr>
              <w:t xml:space="preserve">    background-color: rgb(192, 192, 192); /* Màu sắc của đường line */</w:t>
            </w:r>
          </w:p>
          <w:p w14:paraId="53D679AA" w14:textId="77777777" w:rsidR="00934654" w:rsidRPr="00087991" w:rsidRDefault="00934654" w:rsidP="00934654">
            <w:pPr>
              <w:spacing w:after="0" w:line="240" w:lineRule="auto"/>
              <w:rPr>
                <w:sz w:val="20"/>
                <w:szCs w:val="18"/>
                <w:lang w:val="vi-VN"/>
              </w:rPr>
            </w:pPr>
            <w:r w:rsidRPr="00087991">
              <w:rPr>
                <w:sz w:val="20"/>
                <w:szCs w:val="18"/>
                <w:lang w:val="vi-VN"/>
              </w:rPr>
              <w:t xml:space="preserve">    animation: animateLine 2s linear forwards; /* Áp dụng animation */</w:t>
            </w:r>
          </w:p>
          <w:p w14:paraId="1B77B79C" w14:textId="5AC1ED6F" w:rsidR="00934654" w:rsidRPr="00087991" w:rsidRDefault="00934654" w:rsidP="00934654">
            <w:pPr>
              <w:spacing w:after="0" w:line="240" w:lineRule="auto"/>
              <w:rPr>
                <w:sz w:val="20"/>
                <w:szCs w:val="18"/>
                <w:lang w:val="vi-VN"/>
              </w:rPr>
            </w:pPr>
            <w:r w:rsidRPr="00087991">
              <w:rPr>
                <w:sz w:val="20"/>
                <w:szCs w:val="18"/>
                <w:lang w:val="vi-VN"/>
              </w:rPr>
              <w:t>}</w:t>
            </w:r>
          </w:p>
          <w:p w14:paraId="5ACB8EC6" w14:textId="77777777" w:rsidR="00934654" w:rsidRPr="00087991" w:rsidRDefault="00934654" w:rsidP="00934654">
            <w:pPr>
              <w:spacing w:after="0" w:line="240" w:lineRule="auto"/>
              <w:rPr>
                <w:sz w:val="20"/>
                <w:szCs w:val="18"/>
                <w:lang w:val="vi-VN"/>
              </w:rPr>
            </w:pPr>
            <w:r w:rsidRPr="00087991">
              <w:rPr>
                <w:sz w:val="20"/>
                <w:szCs w:val="18"/>
                <w:lang w:val="vi-VN"/>
              </w:rPr>
              <w:t>@keyframes animateLine {</w:t>
            </w:r>
          </w:p>
          <w:p w14:paraId="4E31171F" w14:textId="77777777" w:rsidR="00934654" w:rsidRPr="00087991" w:rsidRDefault="00934654" w:rsidP="00934654">
            <w:pPr>
              <w:spacing w:after="0" w:line="240" w:lineRule="auto"/>
              <w:rPr>
                <w:sz w:val="20"/>
                <w:szCs w:val="18"/>
                <w:lang w:val="vi-VN"/>
              </w:rPr>
            </w:pPr>
            <w:r w:rsidRPr="00087991">
              <w:rPr>
                <w:sz w:val="20"/>
                <w:szCs w:val="18"/>
                <w:lang w:val="vi-VN"/>
              </w:rPr>
              <w:t xml:space="preserve">    to {</w:t>
            </w:r>
          </w:p>
          <w:p w14:paraId="4C50EE42" w14:textId="77777777" w:rsidR="00934654" w:rsidRPr="00087991" w:rsidRDefault="00934654" w:rsidP="00934654">
            <w:pPr>
              <w:spacing w:after="0" w:line="240" w:lineRule="auto"/>
              <w:rPr>
                <w:sz w:val="20"/>
                <w:szCs w:val="18"/>
                <w:lang w:val="vi-VN"/>
              </w:rPr>
            </w:pPr>
            <w:r w:rsidRPr="00087991">
              <w:rPr>
                <w:sz w:val="20"/>
                <w:szCs w:val="18"/>
                <w:lang w:val="vi-VN"/>
              </w:rPr>
              <w:t xml:space="preserve">        width: 100%; /* Kết thúc với độ rộng là 100% */</w:t>
            </w:r>
          </w:p>
          <w:p w14:paraId="57D12654" w14:textId="77777777" w:rsidR="00934654" w:rsidRPr="00087991" w:rsidRDefault="00934654" w:rsidP="00934654">
            <w:pPr>
              <w:spacing w:after="0" w:line="240" w:lineRule="auto"/>
              <w:rPr>
                <w:sz w:val="20"/>
                <w:szCs w:val="18"/>
                <w:lang w:val="vi-VN"/>
              </w:rPr>
            </w:pPr>
            <w:r w:rsidRPr="00087991">
              <w:rPr>
                <w:sz w:val="20"/>
                <w:szCs w:val="18"/>
                <w:lang w:val="vi-VN"/>
              </w:rPr>
              <w:t xml:space="preserve">    }</w:t>
            </w:r>
          </w:p>
          <w:p w14:paraId="0DB841E1" w14:textId="77777777" w:rsidR="00934654" w:rsidRPr="00087991" w:rsidRDefault="00934654" w:rsidP="00934654">
            <w:pPr>
              <w:spacing w:after="0" w:line="240" w:lineRule="auto"/>
              <w:rPr>
                <w:sz w:val="20"/>
                <w:szCs w:val="18"/>
                <w:lang w:val="vi-VN"/>
              </w:rPr>
            </w:pPr>
            <w:r w:rsidRPr="00087991">
              <w:rPr>
                <w:sz w:val="20"/>
                <w:szCs w:val="18"/>
                <w:lang w:val="vi-VN"/>
              </w:rPr>
              <w:t>}</w:t>
            </w:r>
          </w:p>
          <w:p w14:paraId="70C414A6" w14:textId="77777777" w:rsidR="00934654" w:rsidRPr="00087991" w:rsidRDefault="00934654" w:rsidP="00934654">
            <w:pPr>
              <w:spacing w:after="0" w:line="240" w:lineRule="auto"/>
              <w:rPr>
                <w:sz w:val="20"/>
                <w:szCs w:val="18"/>
                <w:lang w:val="vi-VN"/>
              </w:rPr>
            </w:pPr>
            <w:r w:rsidRPr="00087991">
              <w:rPr>
                <w:sz w:val="20"/>
                <w:szCs w:val="18"/>
                <w:lang w:val="vi-VN"/>
              </w:rPr>
              <w:t>&lt;/style&gt;</w:t>
            </w:r>
          </w:p>
          <w:p w14:paraId="2D592230" w14:textId="77777777" w:rsidR="00934654" w:rsidRPr="00087991" w:rsidRDefault="00934654" w:rsidP="00934654">
            <w:pPr>
              <w:spacing w:after="0" w:line="240" w:lineRule="auto"/>
              <w:rPr>
                <w:sz w:val="20"/>
                <w:szCs w:val="18"/>
                <w:lang w:val="vi-VN"/>
              </w:rPr>
            </w:pPr>
          </w:p>
          <w:p w14:paraId="4F8144E8" w14:textId="77777777" w:rsidR="00934654" w:rsidRPr="00087991" w:rsidRDefault="00934654" w:rsidP="00934654">
            <w:pPr>
              <w:spacing w:after="0" w:line="240" w:lineRule="auto"/>
              <w:rPr>
                <w:sz w:val="20"/>
                <w:szCs w:val="18"/>
                <w:lang w:val="vi-VN"/>
              </w:rPr>
            </w:pPr>
            <w:r w:rsidRPr="00087991">
              <w:rPr>
                <w:sz w:val="20"/>
                <w:szCs w:val="18"/>
                <w:lang w:val="vi-VN"/>
              </w:rPr>
              <w:t>&lt;body&gt;</w:t>
            </w:r>
          </w:p>
          <w:p w14:paraId="2D3D5E56" w14:textId="77777777" w:rsidR="00934654" w:rsidRPr="00087991" w:rsidRDefault="00934654" w:rsidP="00934654">
            <w:pPr>
              <w:spacing w:after="0" w:line="240" w:lineRule="auto"/>
              <w:rPr>
                <w:sz w:val="20"/>
                <w:szCs w:val="18"/>
                <w:lang w:val="vi-VN"/>
              </w:rPr>
            </w:pPr>
          </w:p>
          <w:p w14:paraId="2658CBDB" w14:textId="77777777" w:rsidR="00934654" w:rsidRPr="00087991" w:rsidRDefault="00934654" w:rsidP="00934654">
            <w:pPr>
              <w:spacing w:after="0" w:line="240" w:lineRule="auto"/>
              <w:rPr>
                <w:sz w:val="20"/>
                <w:szCs w:val="18"/>
                <w:lang w:val="vi-VN"/>
              </w:rPr>
            </w:pPr>
            <w:r w:rsidRPr="00087991">
              <w:rPr>
                <w:sz w:val="20"/>
                <w:szCs w:val="18"/>
                <w:lang w:val="vi-VN"/>
              </w:rPr>
              <w:t xml:space="preserve">    &lt;!-- header ở đây é  --&gt;</w:t>
            </w:r>
          </w:p>
          <w:p w14:paraId="37915665"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class="header-wrapped" style="background-color: #242526;"&gt;</w:t>
            </w:r>
          </w:p>
          <w:p w14:paraId="5DAC1F41" w14:textId="77777777" w:rsidR="00934654" w:rsidRPr="00087991" w:rsidRDefault="00934654" w:rsidP="00934654">
            <w:pPr>
              <w:spacing w:after="0" w:line="240" w:lineRule="auto"/>
              <w:rPr>
                <w:sz w:val="20"/>
                <w:szCs w:val="18"/>
                <w:lang w:val="vi-VN"/>
              </w:rPr>
            </w:pPr>
          </w:p>
          <w:p w14:paraId="2F37F427"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09E5975" w14:textId="77777777" w:rsidR="00934654" w:rsidRPr="00087991" w:rsidRDefault="00934654" w:rsidP="00934654">
            <w:pPr>
              <w:spacing w:after="0" w:line="240" w:lineRule="auto"/>
              <w:rPr>
                <w:sz w:val="20"/>
                <w:szCs w:val="18"/>
                <w:lang w:val="vi-VN"/>
              </w:rPr>
            </w:pPr>
            <w:r w:rsidRPr="00087991">
              <w:rPr>
                <w:sz w:val="20"/>
                <w:szCs w:val="18"/>
                <w:lang w:val="vi-VN"/>
              </w:rPr>
              <w:t xml:space="preserve">    &lt;!-- cái chỗ đây là content é --&gt;</w:t>
            </w:r>
          </w:p>
          <w:p w14:paraId="25DA9674" w14:textId="77777777" w:rsidR="00934654" w:rsidRPr="00087991" w:rsidRDefault="00934654" w:rsidP="00934654">
            <w:pPr>
              <w:spacing w:after="0" w:line="240" w:lineRule="auto"/>
              <w:rPr>
                <w:sz w:val="20"/>
                <w:szCs w:val="18"/>
                <w:lang w:val="vi-VN"/>
              </w:rPr>
            </w:pPr>
            <w:r w:rsidRPr="00087991">
              <w:rPr>
                <w:sz w:val="20"/>
                <w:szCs w:val="18"/>
                <w:lang w:val="vi-VN"/>
              </w:rPr>
              <w:t xml:space="preserve">    &lt;!-- Giới thiệu é--&gt;</w:t>
            </w:r>
          </w:p>
          <w:p w14:paraId="4DCA956A"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class="container-fluid content-wrapped" style="position: relative;"&gt;</w:t>
            </w:r>
          </w:p>
          <w:p w14:paraId="6FD2E2F7"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src="../img/bg.png" alt="bg" class="img-fluid"&gt;</w:t>
            </w:r>
          </w:p>
          <w:p w14:paraId="085A074F"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class="bg-text"&gt;</w:t>
            </w:r>
          </w:p>
          <w:p w14:paraId="00D712A2" w14:textId="77777777" w:rsidR="00934654" w:rsidRPr="00087991" w:rsidRDefault="00934654" w:rsidP="00934654">
            <w:pPr>
              <w:spacing w:after="0" w:line="240" w:lineRule="auto"/>
              <w:rPr>
                <w:sz w:val="20"/>
                <w:szCs w:val="18"/>
                <w:lang w:val="vi-VN"/>
              </w:rPr>
            </w:pPr>
            <w:r w:rsidRPr="00087991">
              <w:rPr>
                <w:sz w:val="20"/>
                <w:szCs w:val="18"/>
                <w:lang w:val="vi-VN"/>
              </w:rPr>
              <w:t xml:space="preserve">            &lt;h1&gt;&lt;b&gt;DỊCH VỤ TỔ CHỨC LỄ KHAI TRƯƠNG&lt;/b&gt;&lt;/h1&gt;</w:t>
            </w:r>
          </w:p>
          <w:p w14:paraId="55F2756A" w14:textId="77777777" w:rsidR="00934654" w:rsidRPr="00087991" w:rsidRDefault="00934654" w:rsidP="00934654">
            <w:pPr>
              <w:spacing w:after="0" w:line="240" w:lineRule="auto"/>
              <w:rPr>
                <w:sz w:val="20"/>
                <w:szCs w:val="18"/>
                <w:lang w:val="vi-VN"/>
              </w:rPr>
            </w:pPr>
            <w:r w:rsidRPr="00087991">
              <w:rPr>
                <w:sz w:val="20"/>
                <w:szCs w:val="18"/>
                <w:lang w:val="vi-VN"/>
              </w:rPr>
              <w:t xml:space="preserve">            &lt;p style="padding-left: 350px; padding-right: 350px;"&gt;</w:t>
            </w:r>
          </w:p>
          <w:p w14:paraId="518F55EC" w14:textId="77777777" w:rsidR="00934654" w:rsidRPr="00087991" w:rsidRDefault="00934654" w:rsidP="00934654">
            <w:pPr>
              <w:spacing w:after="0" w:line="240" w:lineRule="auto"/>
              <w:rPr>
                <w:sz w:val="20"/>
                <w:szCs w:val="18"/>
                <w:lang w:val="vi-VN"/>
              </w:rPr>
            </w:pPr>
            <w:r w:rsidRPr="00087991">
              <w:rPr>
                <w:sz w:val="20"/>
                <w:szCs w:val="18"/>
                <w:lang w:val="vi-VN"/>
              </w:rPr>
              <w:t xml:space="preserve">                Lễ khai trương là một sự kiện quan trọng trong việc giới thiệu cửa hàng mới của bạn đến khách hàng. Đây</w:t>
            </w:r>
          </w:p>
          <w:p w14:paraId="02E0320E" w14:textId="77777777" w:rsidR="00934654" w:rsidRPr="00087991" w:rsidRDefault="00934654" w:rsidP="00934654">
            <w:pPr>
              <w:spacing w:after="0" w:line="240" w:lineRule="auto"/>
              <w:rPr>
                <w:sz w:val="20"/>
                <w:szCs w:val="18"/>
                <w:lang w:val="vi-VN"/>
              </w:rPr>
            </w:pPr>
            <w:r w:rsidRPr="00087991">
              <w:rPr>
                <w:sz w:val="20"/>
                <w:szCs w:val="18"/>
                <w:lang w:val="vi-VN"/>
              </w:rPr>
              <w:t xml:space="preserve">                không chỉ là dịp để quảng bá sản phẩm, mà còn là cơ hội để tạo dựng thương hiệu và gây ấn tượng với</w:t>
            </w:r>
          </w:p>
          <w:p w14:paraId="6DECE51A" w14:textId="77777777" w:rsidR="00934654" w:rsidRPr="00087991" w:rsidRDefault="00934654" w:rsidP="00934654">
            <w:pPr>
              <w:spacing w:after="0" w:line="240" w:lineRule="auto"/>
              <w:rPr>
                <w:sz w:val="20"/>
                <w:szCs w:val="18"/>
                <w:lang w:val="vi-VN"/>
              </w:rPr>
            </w:pPr>
            <w:r w:rsidRPr="00087991">
              <w:rPr>
                <w:sz w:val="20"/>
                <w:szCs w:val="18"/>
                <w:lang w:val="vi-VN"/>
              </w:rPr>
              <w:t xml:space="preserve">                khách hàng. Tuy nhiên, việc tổ chức một lễ khai trương thành công không phải là điều dễ dàng. Vì vậy,</w:t>
            </w:r>
          </w:p>
          <w:p w14:paraId="341E021F" w14:textId="77777777" w:rsidR="00934654" w:rsidRPr="00087991" w:rsidRDefault="00934654" w:rsidP="00934654">
            <w:pPr>
              <w:spacing w:after="0" w:line="240" w:lineRule="auto"/>
              <w:rPr>
                <w:sz w:val="20"/>
                <w:szCs w:val="18"/>
                <w:lang w:val="vi-VN"/>
              </w:rPr>
            </w:pPr>
            <w:r w:rsidRPr="00087991">
              <w:rPr>
                <w:sz w:val="20"/>
                <w:szCs w:val="18"/>
                <w:lang w:val="vi-VN"/>
              </w:rPr>
              <w:t xml:space="preserve">                trong bài viết này, chúng ta sẽ cùng tìm hiểu các bước và cách thức tổ chức lễ khai trương cửa hàng hiệu</w:t>
            </w:r>
          </w:p>
          <w:p w14:paraId="7E442A69" w14:textId="77777777" w:rsidR="00934654" w:rsidRPr="00087991" w:rsidRDefault="00934654" w:rsidP="00934654">
            <w:pPr>
              <w:spacing w:after="0" w:line="240" w:lineRule="auto"/>
              <w:rPr>
                <w:sz w:val="20"/>
                <w:szCs w:val="18"/>
                <w:lang w:val="vi-VN"/>
              </w:rPr>
            </w:pPr>
            <w:r w:rsidRPr="00087991">
              <w:rPr>
                <w:sz w:val="20"/>
                <w:szCs w:val="18"/>
                <w:lang w:val="vi-VN"/>
              </w:rPr>
              <w:t xml:space="preserve">                quả.&lt;/p&gt;</w:t>
            </w:r>
          </w:p>
          <w:p w14:paraId="181C0578"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060A81DF"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5C25011B" w14:textId="77777777" w:rsidR="00934654" w:rsidRPr="00087991" w:rsidRDefault="00934654" w:rsidP="00934654">
            <w:pPr>
              <w:spacing w:after="0" w:line="240" w:lineRule="auto"/>
              <w:rPr>
                <w:sz w:val="20"/>
                <w:szCs w:val="18"/>
                <w:lang w:val="vi-VN"/>
              </w:rPr>
            </w:pPr>
            <w:r w:rsidRPr="00087991">
              <w:rPr>
                <w:sz w:val="20"/>
                <w:szCs w:val="18"/>
                <w:lang w:val="vi-VN"/>
              </w:rPr>
              <w:lastRenderedPageBreak/>
              <w:t xml:space="preserve">    &lt;!-- Page content --&gt;</w:t>
            </w:r>
          </w:p>
          <w:p w14:paraId="12A85263" w14:textId="77777777" w:rsidR="00934654" w:rsidRPr="00087991" w:rsidRDefault="00934654" w:rsidP="00934654">
            <w:pPr>
              <w:spacing w:after="0" w:line="240" w:lineRule="auto"/>
              <w:rPr>
                <w:sz w:val="20"/>
                <w:szCs w:val="18"/>
                <w:lang w:val="vi-VN"/>
              </w:rPr>
            </w:pPr>
          </w:p>
          <w:p w14:paraId="5E6D50D1"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 style="text-align: justify; padding-top: 40px; padding-bottom: 40px;" id="service"&gt;</w:t>
            </w:r>
          </w:p>
          <w:p w14:paraId="1543C15C" w14:textId="3F3D134A" w:rsidR="00934654" w:rsidRPr="00087991" w:rsidRDefault="00934654" w:rsidP="00934654">
            <w:pPr>
              <w:spacing w:after="0" w:line="240" w:lineRule="auto"/>
              <w:rPr>
                <w:sz w:val="20"/>
                <w:szCs w:val="18"/>
                <w:lang w:val="vi-VN"/>
              </w:rPr>
            </w:pPr>
            <w:r w:rsidRPr="00087991">
              <w:rPr>
                <w:sz w:val="20"/>
                <w:szCs w:val="18"/>
                <w:lang w:val="vi-VN"/>
              </w:rPr>
              <w:t xml:space="preserve">        &lt;div class="doan"&gt;&lt;b&gt;Bạn là chủ doanh nghiệp và đang chuẩn bị cho một sự kiện quan trọng như lễ khai trương? Bạn muốn tạo nên ấn tượng mạnh mẽ và để lại dấu ấn đậm nét trong lòng khách hàng? Vậy thì dịch vụ tổ chức lễ khai trương</w:t>
            </w:r>
            <w:r w:rsidRPr="00087991">
              <w:rPr>
                <w:sz w:val="20"/>
                <w:szCs w:val="18"/>
              </w:rPr>
              <w:t xml:space="preserve"> </w:t>
            </w:r>
            <w:r w:rsidRPr="00087991">
              <w:rPr>
                <w:sz w:val="20"/>
                <w:szCs w:val="18"/>
                <w:lang w:val="vi-VN"/>
              </w:rPr>
              <w:t>chính là giải pháp hoàn hảo dành cho bạn.&lt;/b&gt;&lt;/div&gt;</w:t>
            </w:r>
          </w:p>
          <w:p w14:paraId="4C0F81B5" w14:textId="5F3C6905" w:rsidR="00934654" w:rsidRPr="00087991" w:rsidRDefault="00934654" w:rsidP="00934654">
            <w:pPr>
              <w:spacing w:after="0" w:line="240" w:lineRule="auto"/>
              <w:rPr>
                <w:sz w:val="20"/>
                <w:szCs w:val="18"/>
                <w:lang w:val="vi-VN"/>
              </w:rPr>
            </w:pPr>
            <w:r w:rsidRPr="00087991">
              <w:rPr>
                <w:sz w:val="20"/>
                <w:szCs w:val="18"/>
                <w:lang w:val="vi-VN"/>
              </w:rPr>
              <w:t xml:space="preserve">        &lt;div class="doan"&gt;Lễ khai trương là cơ hội để doanh nghiệp của bạn được giới thiệu và quảng bá đến đông đảo khách hàng, đối tác và cộng đồng. Đây cũng là dịp để thể hiện sự chuyên nghiệp và uy tín của doanh nghiệp. Vì vậy, việc tổ chức một buổi lễ khai trương thành công không chỉ đơn thuần là việc tạo nên sự kiện đặc biệt, mà còn là cách để xây dựng và duy trì hình ảnh của doanh nghiệp trên thị trường.&lt;/div&gt;</w:t>
            </w:r>
          </w:p>
          <w:p w14:paraId="2F5C2EE6" w14:textId="4313ECA7" w:rsidR="00934654" w:rsidRPr="00087991" w:rsidRDefault="00934654" w:rsidP="00934654">
            <w:pPr>
              <w:spacing w:after="0" w:line="240" w:lineRule="auto"/>
              <w:rPr>
                <w:sz w:val="20"/>
                <w:szCs w:val="18"/>
                <w:lang w:val="vi-VN"/>
              </w:rPr>
            </w:pPr>
            <w:r w:rsidRPr="00087991">
              <w:rPr>
                <w:sz w:val="20"/>
                <w:szCs w:val="18"/>
                <w:lang w:val="vi-VN"/>
              </w:rPr>
              <w:t xml:space="preserve">        &lt;div class="doan"&gt;Với nhiều năm kinh nghiệm trong lĩnh vực tổ chức sự kiện, các công ty dịch vụ tổ chức lễ khai</w:t>
            </w:r>
            <w:r w:rsidR="007D6077" w:rsidRPr="00087991">
              <w:rPr>
                <w:sz w:val="20"/>
                <w:szCs w:val="18"/>
                <w:lang w:val="vi-VN"/>
              </w:rPr>
              <w:t xml:space="preserve"> </w:t>
            </w:r>
            <w:r w:rsidRPr="00087991">
              <w:rPr>
                <w:sz w:val="20"/>
                <w:szCs w:val="18"/>
                <w:lang w:val="vi-VN"/>
              </w:rPr>
              <w:t>trương đã và đang trở thành đối tác tin cậy của nhiều doanh nghiệp. Bài viết này sẽ giới thiệu về dịch vụ tổ chức lễ khai trương, cách tổ chức một buổi lễ khai trương hoàn hảo và quy trình tổ chức lễ khai trương để giúp bạn có thể tự tin và thành công trong việc tổ chức sự kiện này.&lt;/div&gt;</w:t>
            </w:r>
          </w:p>
          <w:p w14:paraId="7E800897"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0D67D4C"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class="container"&gt;</w:t>
            </w:r>
          </w:p>
          <w:p w14:paraId="0F918A94"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class="d-flex " style="justify-content: space-between;  align-items: center; margin-bottom: 40px;"&gt;</w:t>
            </w:r>
          </w:p>
          <w:p w14:paraId="5D7E0B8F"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 style="margin-right: 50px;"&gt;</w:t>
            </w:r>
          </w:p>
          <w:p w14:paraId="478E44D7"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src="../img/lekhaitruong.jpg" alt="lekhaitruong" width="550px"&gt;</w:t>
            </w:r>
          </w:p>
          <w:p w14:paraId="37F3C86B"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E5C8252"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5E004846" w14:textId="77777777" w:rsidR="00934654" w:rsidRPr="00087991" w:rsidRDefault="00934654" w:rsidP="00934654">
            <w:pPr>
              <w:spacing w:after="0" w:line="240" w:lineRule="auto"/>
              <w:rPr>
                <w:sz w:val="20"/>
                <w:szCs w:val="18"/>
                <w:lang w:val="vi-VN"/>
              </w:rPr>
            </w:pPr>
            <w:r w:rsidRPr="00087991">
              <w:rPr>
                <w:sz w:val="20"/>
                <w:szCs w:val="18"/>
                <w:lang w:val="vi-VN"/>
              </w:rPr>
              <w:t xml:space="preserve">                &lt;h4 style="color: red;"&gt;&lt;b&gt;Ý TƯỞNG TỔ CHỨC KHAI TRƯƠNG ẤN TƯỢNG, PHÙ HỢP NGÂN SÁCH&lt;/b&gt;&lt;/h4&gt;</w:t>
            </w:r>
          </w:p>
          <w:p w14:paraId="37A0D3BE" w14:textId="4919B524" w:rsidR="00934654" w:rsidRPr="00087991" w:rsidRDefault="00934654" w:rsidP="00934654">
            <w:pPr>
              <w:spacing w:after="0" w:line="240" w:lineRule="auto"/>
              <w:rPr>
                <w:sz w:val="20"/>
                <w:szCs w:val="18"/>
                <w:lang w:val="vi-VN"/>
              </w:rPr>
            </w:pPr>
            <w:r w:rsidRPr="00087991">
              <w:rPr>
                <w:sz w:val="20"/>
                <w:szCs w:val="18"/>
                <w:lang w:val="vi-VN"/>
              </w:rPr>
              <w:t xml:space="preserve">                &lt;div class="doan"&gt;Lễ khai trương đại diện cho một cơ hội quý giá để bạn tạo ra ấn tượng ban đầu với khách hàng – yếu tố này sẽ chi phối cảm xúc mà khách hàng dành cho sản phẩm hoặc thương hiệu của bạn. Để tạo ra một ấn tượng sâu sắc và khó phai, đội ngũ sáng tạo của Luxevent cam kết mang đến cho quý vị một ý tưởng khai </w:t>
            </w:r>
            <w:r w:rsidR="007D6077" w:rsidRPr="00087991">
              <w:rPr>
                <w:sz w:val="20"/>
                <w:szCs w:val="18"/>
                <w:lang w:val="vi-VN"/>
              </w:rPr>
              <w:t>trương</w:t>
            </w:r>
            <w:r w:rsidRPr="00087991">
              <w:rPr>
                <w:sz w:val="20"/>
                <w:szCs w:val="18"/>
                <w:lang w:val="vi-VN"/>
              </w:rPr>
              <w:t xml:space="preserve"> độc đáo, đặc biệt và phù hợp với nhu cầu cũng như ngân sách của quý vị.</w:t>
            </w:r>
          </w:p>
          <w:p w14:paraId="2FE7F392"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479B6C00" w14:textId="59B1B3E0" w:rsidR="00934654" w:rsidRPr="00087991" w:rsidRDefault="00934654" w:rsidP="00934654">
            <w:pPr>
              <w:spacing w:after="0" w:line="240" w:lineRule="auto"/>
              <w:rPr>
                <w:sz w:val="20"/>
                <w:szCs w:val="18"/>
                <w:lang w:val="vi-VN"/>
              </w:rPr>
            </w:pPr>
            <w:r w:rsidRPr="00087991">
              <w:rPr>
                <w:sz w:val="20"/>
                <w:szCs w:val="18"/>
                <w:lang w:val="vi-VN"/>
              </w:rPr>
              <w:t xml:space="preserve">                &lt;div class="doan"&gt;Chúng tôi tổ chức lễ khai trương kết hợp với chương trình roadshow, mời các ngôi sao nổi tiếng tham dự, áp dụng công nghệ hiện đại vào nghi lễ khai trương, thiết kế kịch bản minigame hấp dẫn và đề xuất ý tưởng tổ chức tiệc khai trương độc đáo phù hợp với từng lĩnh vực cụ thể.</w:t>
            </w:r>
          </w:p>
          <w:p w14:paraId="308B085A"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60CC420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70EF95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34813C4D"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class="d-flex " style="justify-content: space-between;  align-items: center; margin-bottom: 40px;"&gt;</w:t>
            </w:r>
          </w:p>
          <w:p w14:paraId="0178A25F" w14:textId="77777777" w:rsidR="000968B2" w:rsidRPr="00087991" w:rsidRDefault="00934654" w:rsidP="00934654">
            <w:pPr>
              <w:rPr>
                <w:sz w:val="20"/>
                <w:szCs w:val="18"/>
                <w:lang w:val="vi-VN"/>
              </w:rPr>
            </w:pPr>
            <w:r w:rsidRPr="00087991">
              <w:rPr>
                <w:sz w:val="20"/>
                <w:szCs w:val="18"/>
                <w:lang w:val="vi-VN"/>
              </w:rPr>
              <w:t xml:space="preserve">            &lt;div&gt;</w:t>
            </w:r>
          </w:p>
          <w:p w14:paraId="17AE2F57" w14:textId="77777777" w:rsidR="00934654" w:rsidRPr="00087991" w:rsidRDefault="00934654" w:rsidP="00934654">
            <w:pPr>
              <w:spacing w:after="0" w:line="240" w:lineRule="auto"/>
              <w:rPr>
                <w:sz w:val="20"/>
                <w:szCs w:val="18"/>
                <w:lang w:val="vi-VN"/>
              </w:rPr>
            </w:pPr>
            <w:r w:rsidRPr="00087991">
              <w:rPr>
                <w:sz w:val="20"/>
                <w:szCs w:val="18"/>
                <w:lang w:val="vi-VN"/>
              </w:rPr>
              <w:t>&lt;h4 style="color: red;"&gt;&lt;b&gt;CUNG CẤP NHÂN SỰ, THIẾT BỊ PHỤC VỤ LỄ KHAI TRƯƠNG&lt;/b&gt;&lt;/h4&gt;</w:t>
            </w:r>
          </w:p>
          <w:p w14:paraId="7B6451FF" w14:textId="6D0AAFDF" w:rsidR="00934654" w:rsidRPr="00087991" w:rsidRDefault="00934654" w:rsidP="00934654">
            <w:pPr>
              <w:spacing w:after="0" w:line="240" w:lineRule="auto"/>
              <w:rPr>
                <w:sz w:val="20"/>
                <w:szCs w:val="18"/>
                <w:lang w:val="vi-VN"/>
              </w:rPr>
            </w:pPr>
            <w:r w:rsidRPr="00087991">
              <w:rPr>
                <w:sz w:val="20"/>
                <w:szCs w:val="18"/>
                <w:lang w:val="vi-VN"/>
              </w:rPr>
              <w:t xml:space="preserve">                &lt;div class="doan"&gt;Nhân sự tham gia vào lễ khai trương là cách doanh nghiệp giao tiếp đầu tiên với khách hàng và đối tác. AzEvent hiểu rõ điều này và cung cấp đội ngũ nhân sự chuyên nghiệp bao gồm MC, PG, ca sĩ, nhóm nhảy, ban nhạc, và đội múa lân giàu kinh nghiệm. Với sự tận tâm và khả năng linh hoạt,</w:t>
            </w:r>
            <w:r w:rsidR="007D6077" w:rsidRPr="00087991">
              <w:rPr>
                <w:sz w:val="20"/>
                <w:szCs w:val="18"/>
                <w:lang w:val="vi-VN"/>
              </w:rPr>
              <w:t xml:space="preserve"> </w:t>
            </w:r>
            <w:r w:rsidRPr="00087991">
              <w:rPr>
                <w:sz w:val="20"/>
                <w:szCs w:val="18"/>
                <w:lang w:val="vi-VN"/>
              </w:rPr>
              <w:t>chúng tôi cam kết mang lại ấn tượng tốt đẹp cho sự kiện của quý vị.</w:t>
            </w:r>
          </w:p>
          <w:p w14:paraId="52AAAF4D"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79140CFD"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class="doan"&gt;</w:t>
            </w:r>
          </w:p>
          <w:p w14:paraId="4A745784" w14:textId="72369708" w:rsidR="00934654" w:rsidRPr="00087991" w:rsidRDefault="00934654" w:rsidP="00934654">
            <w:pPr>
              <w:spacing w:after="0" w:line="240" w:lineRule="auto"/>
              <w:rPr>
                <w:sz w:val="20"/>
                <w:szCs w:val="18"/>
                <w:lang w:val="vi-VN"/>
              </w:rPr>
            </w:pPr>
            <w:r w:rsidRPr="00087991">
              <w:rPr>
                <w:sz w:val="20"/>
                <w:szCs w:val="18"/>
                <w:lang w:val="vi-VN"/>
              </w:rPr>
              <w:t xml:space="preserve">                    Ngoài ra, AzEvent luôn sẵn lòng cung cấp hệ thống thiết bị âm thanh, ánh sáng, sân khấu, bàn ghế, nhà giàn và các dụng cụ khác để tổ chức lễ khai trương một cách hiện đại, chất lượng và ấn tượng. Dù lễ khai trương diễn ra trong nhà hay ngoài trời, tại văn phòng, showroom, cửa hàng hoặc nhà máy, chúng tôi cam kết đáp ứng mọi yêu cầu một cách nhanh chóng và linh hoạt.</w:t>
            </w:r>
          </w:p>
          <w:p w14:paraId="6C4E3047"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0E9EFF05"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04AA1399"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 style="margin-left: 50px;"&gt;</w:t>
            </w:r>
          </w:p>
          <w:p w14:paraId="0BBE9194"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src="../img/lekhaitruong2.jpg" alt="lekhaitruong2" width="600px"&gt;</w:t>
            </w:r>
          </w:p>
          <w:p w14:paraId="28E388B3"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3BFFFBC4"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666A65A4"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ACA43CF"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class="container-fluid" style="text-align: justify;"&gt;</w:t>
            </w:r>
          </w:p>
          <w:p w14:paraId="5C982002"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class="line"&gt;&lt;/div&gt;</w:t>
            </w:r>
          </w:p>
          <w:p w14:paraId="5310D553"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 mt-4" style=" padding-top: 20px; padding-bottom: 30px;"&gt;</w:t>
            </w:r>
          </w:p>
          <w:p w14:paraId="47D4C0DF" w14:textId="77777777" w:rsidR="00934654" w:rsidRPr="00087991" w:rsidRDefault="00934654" w:rsidP="00934654">
            <w:pPr>
              <w:spacing w:after="0" w:line="240" w:lineRule="auto"/>
              <w:rPr>
                <w:sz w:val="20"/>
                <w:szCs w:val="18"/>
                <w:lang w:val="vi-VN"/>
              </w:rPr>
            </w:pPr>
            <w:r w:rsidRPr="00087991">
              <w:rPr>
                <w:sz w:val="20"/>
                <w:szCs w:val="18"/>
                <w:lang w:val="vi-VN"/>
              </w:rPr>
              <w:t xml:space="preserve">            &lt;h2 style="color: red;"&gt;Gói Dịch Vụ Tổ Chức Lễ Khánh Thành - AQS Event&lt;/h2&gt;</w:t>
            </w:r>
          </w:p>
          <w:p w14:paraId="47F7FE2F" w14:textId="77777777" w:rsidR="00934654" w:rsidRPr="00087991" w:rsidRDefault="00934654" w:rsidP="00934654">
            <w:pPr>
              <w:spacing w:after="0" w:line="240" w:lineRule="auto"/>
              <w:rPr>
                <w:sz w:val="20"/>
                <w:szCs w:val="18"/>
                <w:lang w:val="vi-VN"/>
              </w:rPr>
            </w:pPr>
            <w:r w:rsidRPr="00087991">
              <w:rPr>
                <w:sz w:val="20"/>
                <w:szCs w:val="18"/>
                <w:lang w:val="vi-VN"/>
              </w:rPr>
              <w:t xml:space="preserve">            &lt;p&gt;&lt;b&gt;AQS Event&lt;/b&gt; hân hạnh mang đến cho quý khách hàng các gói dịch vụ tổ chức &lt;b&gt;lễ khánh thành&lt;/b&gt; chuyên nghiệp, trọn gói với mức giá cạnh tranh. Mỗi gói dịch vụ được thiết kế phù hợp với nhu cầu và ngân sách khác nhau của từng doanh nghiệp.&lt;/p&gt;</w:t>
            </w:r>
          </w:p>
          <w:p w14:paraId="0FDF1C61" w14:textId="77777777" w:rsidR="00934654" w:rsidRPr="00087991" w:rsidRDefault="00934654" w:rsidP="00934654">
            <w:pPr>
              <w:spacing w:after="0" w:line="240" w:lineRule="auto"/>
              <w:rPr>
                <w:sz w:val="20"/>
                <w:szCs w:val="18"/>
                <w:lang w:val="vi-VN"/>
              </w:rPr>
            </w:pPr>
            <w:r w:rsidRPr="00087991">
              <w:rPr>
                <w:sz w:val="20"/>
                <w:szCs w:val="18"/>
                <w:lang w:val="vi-VN"/>
              </w:rPr>
              <w:t xml:space="preserve">            &lt;table class="table table-default table-hover"&gt;</w:t>
            </w:r>
          </w:p>
          <w:p w14:paraId="7D507DC4" w14:textId="77777777" w:rsidR="00934654" w:rsidRPr="00087991" w:rsidRDefault="00934654" w:rsidP="00934654">
            <w:pPr>
              <w:spacing w:after="0" w:line="240" w:lineRule="auto"/>
              <w:rPr>
                <w:sz w:val="20"/>
                <w:szCs w:val="18"/>
                <w:lang w:val="vi-VN"/>
              </w:rPr>
            </w:pPr>
            <w:r w:rsidRPr="00087991">
              <w:rPr>
                <w:sz w:val="20"/>
                <w:szCs w:val="18"/>
                <w:lang w:val="vi-VN"/>
              </w:rPr>
              <w:lastRenderedPageBreak/>
              <w:t xml:space="preserve">                &lt;thead&gt;</w:t>
            </w:r>
          </w:p>
          <w:p w14:paraId="13F5C1D1"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56191AE8" w14:textId="77777777" w:rsidR="00934654" w:rsidRPr="00087991" w:rsidRDefault="00934654" w:rsidP="00934654">
            <w:pPr>
              <w:spacing w:after="0" w:line="240" w:lineRule="auto"/>
              <w:rPr>
                <w:sz w:val="20"/>
                <w:szCs w:val="18"/>
                <w:lang w:val="vi-VN"/>
              </w:rPr>
            </w:pPr>
            <w:r w:rsidRPr="00087991">
              <w:rPr>
                <w:sz w:val="20"/>
                <w:szCs w:val="18"/>
                <w:lang w:val="vi-VN"/>
              </w:rPr>
              <w:t xml:space="preserve">                        &lt;th&gt;GÓI&lt;/th&gt;</w:t>
            </w:r>
          </w:p>
          <w:p w14:paraId="1C2A2806" w14:textId="77777777" w:rsidR="00934654" w:rsidRPr="00087991" w:rsidRDefault="00934654" w:rsidP="00934654">
            <w:pPr>
              <w:spacing w:after="0" w:line="240" w:lineRule="auto"/>
              <w:rPr>
                <w:sz w:val="20"/>
                <w:szCs w:val="18"/>
                <w:lang w:val="vi-VN"/>
              </w:rPr>
            </w:pPr>
            <w:r w:rsidRPr="00087991">
              <w:rPr>
                <w:sz w:val="20"/>
                <w:szCs w:val="18"/>
                <w:lang w:val="vi-VN"/>
              </w:rPr>
              <w:t xml:space="preserve">                        &lt;th&gt;ĐỊA ĐIỂM&lt;/th&gt;</w:t>
            </w:r>
          </w:p>
          <w:p w14:paraId="184E3DAE" w14:textId="77777777" w:rsidR="00934654" w:rsidRPr="00087991" w:rsidRDefault="00934654" w:rsidP="00934654">
            <w:pPr>
              <w:spacing w:after="0" w:line="240" w:lineRule="auto"/>
              <w:rPr>
                <w:sz w:val="20"/>
                <w:szCs w:val="18"/>
                <w:lang w:val="vi-VN"/>
              </w:rPr>
            </w:pPr>
            <w:r w:rsidRPr="00087991">
              <w:rPr>
                <w:sz w:val="20"/>
                <w:szCs w:val="18"/>
                <w:lang w:val="vi-VN"/>
              </w:rPr>
              <w:t xml:space="preserve">                        &lt;th&gt;TRANG TRÍ&lt;/th&gt;</w:t>
            </w:r>
          </w:p>
          <w:p w14:paraId="0CA10B57" w14:textId="77777777" w:rsidR="00934654" w:rsidRPr="00087991" w:rsidRDefault="00934654" w:rsidP="00934654">
            <w:pPr>
              <w:spacing w:after="0" w:line="240" w:lineRule="auto"/>
              <w:rPr>
                <w:sz w:val="20"/>
                <w:szCs w:val="18"/>
                <w:lang w:val="vi-VN"/>
              </w:rPr>
            </w:pPr>
            <w:r w:rsidRPr="00087991">
              <w:rPr>
                <w:sz w:val="20"/>
                <w:szCs w:val="18"/>
                <w:lang w:val="vi-VN"/>
              </w:rPr>
              <w:t xml:space="preserve">                        &lt;th&gt;ÂM THANH ÁNH SÁNG&lt;/th&gt;</w:t>
            </w:r>
          </w:p>
          <w:p w14:paraId="193CB4E4"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48F44FB7" w14:textId="77777777" w:rsidR="00934654" w:rsidRPr="00087991" w:rsidRDefault="00934654" w:rsidP="00934654">
            <w:pPr>
              <w:spacing w:after="0" w:line="240" w:lineRule="auto"/>
              <w:rPr>
                <w:sz w:val="20"/>
                <w:szCs w:val="18"/>
                <w:lang w:val="vi-VN"/>
              </w:rPr>
            </w:pPr>
            <w:r w:rsidRPr="00087991">
              <w:rPr>
                <w:sz w:val="20"/>
                <w:szCs w:val="18"/>
                <w:lang w:val="vi-VN"/>
              </w:rPr>
              <w:t xml:space="preserve">                &lt;/thead&gt;</w:t>
            </w:r>
          </w:p>
          <w:p w14:paraId="5FA304D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&lt;tbody&gt;</w:t>
            </w:r>
          </w:p>
          <w:p w14:paraId="0BFE3C8C"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33658B6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&lt;td&gt;&lt;b&gt;Silver&lt;/b&gt;&lt;/td&gt;</w:t>
            </w:r>
          </w:p>
          <w:p w14:paraId="59A2696D"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&lt;td&gt;Phù hợp với số lượng khách mời tối đa 50 khách&lt;/td&gt;</w:t>
            </w:r>
          </w:p>
          <w:p w14:paraId="46B36778"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&lt;td&gt;Chủ đề đơn giản nhưng tinh tế, sang trọng&lt;/td&gt;</w:t>
            </w:r>
          </w:p>
          <w:p w14:paraId="6B953D82"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&lt;td&gt;Cơ bản, đảm bảo chất lượng tốt&lt;/td&gt;</w:t>
            </w:r>
          </w:p>
          <w:p w14:paraId="5765990A"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6FACF55D"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594DDDB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&lt;td&gt;&lt;b&gt;Gold&lt;/b&gt;&lt;/td&gt;</w:t>
            </w:r>
          </w:p>
          <w:p w14:paraId="4AD476AF" w14:textId="77777777" w:rsidR="00934654" w:rsidRPr="00087991" w:rsidRDefault="00934654" w:rsidP="00934654">
            <w:pPr>
              <w:rPr>
                <w:sz w:val="20"/>
                <w:szCs w:val="18"/>
                <w:lang w:val="vi-VN"/>
              </w:rPr>
            </w:pPr>
            <w:r w:rsidRPr="00087991">
              <w:rPr>
                <w:sz w:val="20"/>
                <w:szCs w:val="18"/>
                <w:lang w:val="vi-VN"/>
              </w:rPr>
              <w:t xml:space="preserve">                        &lt;td&gt;Lựa chọn địa điểm phù hợp với số lượng khách mời (tối đa 100 khách)&lt;/td&gt;</w:t>
            </w:r>
          </w:p>
          <w:p w14:paraId="3A75C2ED" w14:textId="77777777" w:rsidR="00934654" w:rsidRPr="00087991" w:rsidRDefault="00934654" w:rsidP="00934654">
            <w:pPr>
              <w:spacing w:after="0" w:line="240" w:lineRule="auto"/>
              <w:rPr>
                <w:sz w:val="20"/>
                <w:szCs w:val="18"/>
                <w:lang w:val="vi-VN"/>
              </w:rPr>
            </w:pPr>
            <w:r w:rsidRPr="00087991">
              <w:rPr>
                <w:sz w:val="20"/>
                <w:szCs w:val="18"/>
                <w:lang w:val="vi-VN"/>
              </w:rPr>
              <w:t>&lt;td&gt;Chủ đề độc đáo, ấn tượng, phù hợp với thương hiệu.&lt;/td&gt;</w:t>
            </w:r>
          </w:p>
          <w:p w14:paraId="52C3CFC5"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&lt;td&gt;Hiện đại, đảm bảo chất lượng cao&lt;/td&gt;</w:t>
            </w:r>
          </w:p>
          <w:p w14:paraId="3D0691F5"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401A323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4805CD30"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&lt;td&gt;&lt;b&gt;Platinum&lt;/td&gt;</w:t>
            </w:r>
          </w:p>
          <w:p w14:paraId="219D766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 Lựa chọn địa điểm sang trọng, đẳng cấp phù hợp với số lượng khách mời (tối đa 200 khách)</w:t>
            </w:r>
          </w:p>
          <w:p w14:paraId="30D4A164"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w:t>
            </w:r>
          </w:p>
          <w:p w14:paraId="68404DD8"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&lt;td&gt;Chủ đề sang trọng, lộng lẫy, tạo điểm nhấn ấn tượng.&lt;/td&gt;</w:t>
            </w:r>
          </w:p>
          <w:p w14:paraId="05F7537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&lt;td&gt;Hiện đại bậc nhất, đảm bảo chất lượng âm thanh sống động và hiệu ứng ánh sáng chuyên nghiệp.</w:t>
            </w:r>
          </w:p>
          <w:p w14:paraId="7C4A3A65" w14:textId="77777777" w:rsidR="00934654" w:rsidRPr="00087991" w:rsidRDefault="00934654" w:rsidP="00934654">
            <w:pPr>
              <w:spacing w:after="0" w:line="240" w:lineRule="auto"/>
              <w:rPr>
                <w:sz w:val="20"/>
                <w:szCs w:val="18"/>
                <w:lang w:val="vi-VN"/>
              </w:rPr>
            </w:pPr>
            <w:r w:rsidRPr="00087991">
              <w:rPr>
                <w:sz w:val="20"/>
                <w:szCs w:val="18"/>
                <w:lang w:val="vi-VN"/>
              </w:rPr>
              <w:t xml:space="preserve">                        &lt;/td&gt;</w:t>
            </w:r>
          </w:p>
          <w:p w14:paraId="46AF350B" w14:textId="77777777" w:rsidR="00934654" w:rsidRPr="00087991" w:rsidRDefault="00934654" w:rsidP="00934654">
            <w:pPr>
              <w:spacing w:after="0" w:line="240" w:lineRule="auto"/>
              <w:rPr>
                <w:sz w:val="20"/>
                <w:szCs w:val="18"/>
                <w:lang w:val="vi-VN"/>
              </w:rPr>
            </w:pPr>
            <w:r w:rsidRPr="00087991">
              <w:rPr>
                <w:sz w:val="20"/>
                <w:szCs w:val="18"/>
                <w:lang w:val="vi-VN"/>
              </w:rPr>
              <w:t xml:space="preserve">                    &lt;/tr&gt;</w:t>
            </w:r>
          </w:p>
          <w:p w14:paraId="4A92C6AE" w14:textId="77777777" w:rsidR="00934654" w:rsidRPr="00087991" w:rsidRDefault="00934654" w:rsidP="00934654">
            <w:pPr>
              <w:spacing w:after="0" w:line="240" w:lineRule="auto"/>
              <w:rPr>
                <w:sz w:val="20"/>
                <w:szCs w:val="18"/>
                <w:lang w:val="vi-VN"/>
              </w:rPr>
            </w:pPr>
            <w:r w:rsidRPr="00087991">
              <w:rPr>
                <w:sz w:val="20"/>
                <w:szCs w:val="18"/>
                <w:lang w:val="vi-VN"/>
              </w:rPr>
              <w:t xml:space="preserve">                &lt;/tbody&gt;</w:t>
            </w:r>
          </w:p>
          <w:p w14:paraId="7BDCD953" w14:textId="77777777" w:rsidR="00934654" w:rsidRPr="00087991" w:rsidRDefault="00934654" w:rsidP="00934654">
            <w:pPr>
              <w:spacing w:after="0" w:line="240" w:lineRule="auto"/>
              <w:rPr>
                <w:sz w:val="20"/>
                <w:szCs w:val="18"/>
                <w:lang w:val="vi-VN"/>
              </w:rPr>
            </w:pPr>
            <w:r w:rsidRPr="00087991">
              <w:rPr>
                <w:sz w:val="20"/>
                <w:szCs w:val="18"/>
                <w:lang w:val="vi-VN"/>
              </w:rPr>
              <w:t xml:space="preserve">            &lt;/table&gt;</w:t>
            </w:r>
          </w:p>
          <w:p w14:paraId="628A365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6B549FAB"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class="line"&gt;&lt;/div&gt;</w:t>
            </w:r>
          </w:p>
          <w:p w14:paraId="287E5610"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11B86FD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class="container" style=" text-align: center"&gt;</w:t>
            </w:r>
          </w:p>
          <w:p w14:paraId="6BA85922"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class="row"&gt;</w:t>
            </w:r>
          </w:p>
          <w:p w14:paraId="3470641D"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class="col-lg-4 card" style="width: 300px;"&gt;</w:t>
            </w:r>
          </w:p>
          <w:p w14:paraId="56BD82A0"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src="../img/silver.png" class="card-img-top" alt="..."&gt;</w:t>
            </w:r>
          </w:p>
          <w:p w14:paraId="3F492903"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class="card-body"&gt;</w:t>
            </w:r>
          </w:p>
          <w:p w14:paraId="74B73FB6" w14:textId="77777777" w:rsidR="00934654" w:rsidRPr="00087991" w:rsidRDefault="00934654" w:rsidP="00934654">
            <w:pPr>
              <w:spacing w:after="0" w:line="240" w:lineRule="auto"/>
              <w:rPr>
                <w:sz w:val="20"/>
                <w:szCs w:val="18"/>
                <w:lang w:val="vi-VN"/>
              </w:rPr>
            </w:pPr>
            <w:r w:rsidRPr="00087991">
              <w:rPr>
                <w:sz w:val="20"/>
                <w:szCs w:val="18"/>
                <w:lang w:val="vi-VN"/>
              </w:rPr>
              <w:t xml:space="preserve">                    &lt;h5 class="card-title"&gt;11.000.000 - 20.000.000&lt;/h5&gt;</w:t>
            </w:r>
          </w:p>
          <w:p w14:paraId="35143156" w14:textId="77777777" w:rsidR="00934654" w:rsidRPr="00087991" w:rsidRDefault="00934654" w:rsidP="00934654">
            <w:pPr>
              <w:spacing w:after="0" w:line="240" w:lineRule="auto"/>
              <w:rPr>
                <w:sz w:val="20"/>
                <w:szCs w:val="18"/>
                <w:lang w:val="vi-VN"/>
              </w:rPr>
            </w:pPr>
            <w:r w:rsidRPr="00087991">
              <w:rPr>
                <w:sz w:val="20"/>
                <w:szCs w:val="18"/>
                <w:lang w:val="vi-VN"/>
              </w:rPr>
              <w:t xml:space="preserve">                    &lt;p class="card-text"&gt;&lt;i&gt;Lưu ý: Quý khách có nhu cầu đặt dịch vụ lẻ, up 01 dịch vụ trong gói vui lòng liên hệ với chúng tôi!&lt;/i&gt;&lt;/p&gt;</w:t>
            </w:r>
          </w:p>
          <w:p w14:paraId="62B592C5" w14:textId="77777777" w:rsidR="00934654" w:rsidRPr="00087991" w:rsidRDefault="00934654" w:rsidP="00934654">
            <w:pPr>
              <w:spacing w:after="0" w:line="240" w:lineRule="auto"/>
              <w:rPr>
                <w:sz w:val="20"/>
                <w:szCs w:val="18"/>
                <w:lang w:val="vi-VN"/>
              </w:rPr>
            </w:pPr>
            <w:r w:rsidRPr="00087991">
              <w:rPr>
                <w:sz w:val="20"/>
                <w:szCs w:val="18"/>
                <w:lang w:val="vi-VN"/>
              </w:rPr>
              <w:t xml:space="preserve">                    &lt;a href="../html/khai-truong-silver.html" class="btn btn-primary"&gt;Đặt ngay!&lt;/a&gt;</w:t>
            </w:r>
          </w:p>
          <w:p w14:paraId="6ACC8A4C"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43E273A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617CAD9B"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class="col-lg-4 card" style="width: 300px;"&gt;</w:t>
            </w:r>
          </w:p>
          <w:p w14:paraId="071CF385"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src="../img/gold.png" class="card-img-top" alt="..."&gt;</w:t>
            </w:r>
          </w:p>
          <w:p w14:paraId="7CB6F17B"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class="card-body"&gt;</w:t>
            </w:r>
          </w:p>
          <w:p w14:paraId="115AF66B" w14:textId="77777777" w:rsidR="00934654" w:rsidRPr="00087991" w:rsidRDefault="00934654" w:rsidP="00934654">
            <w:pPr>
              <w:spacing w:after="0" w:line="240" w:lineRule="auto"/>
              <w:rPr>
                <w:sz w:val="20"/>
                <w:szCs w:val="18"/>
                <w:lang w:val="vi-VN"/>
              </w:rPr>
            </w:pPr>
            <w:r w:rsidRPr="00087991">
              <w:rPr>
                <w:sz w:val="20"/>
                <w:szCs w:val="18"/>
                <w:lang w:val="vi-VN"/>
              </w:rPr>
              <w:t xml:space="preserve">                    &lt;h5 class="card-title"&gt;25.000.000 - 35.000.000&lt;/h5&gt;</w:t>
            </w:r>
          </w:p>
          <w:p w14:paraId="69AC2EBA" w14:textId="77777777" w:rsidR="00934654" w:rsidRPr="00087991" w:rsidRDefault="00934654" w:rsidP="00934654">
            <w:pPr>
              <w:spacing w:after="0" w:line="240" w:lineRule="auto"/>
              <w:rPr>
                <w:sz w:val="20"/>
                <w:szCs w:val="18"/>
                <w:lang w:val="vi-VN"/>
              </w:rPr>
            </w:pPr>
            <w:r w:rsidRPr="00087991">
              <w:rPr>
                <w:sz w:val="20"/>
                <w:szCs w:val="18"/>
                <w:lang w:val="vi-VN"/>
              </w:rPr>
              <w:t xml:space="preserve">                    &lt;p class="card-text"&gt;&lt;i&gt;Lưu ý: Quý khách có nhu cầu đặt dịch vụ lẻ, up 01 dịch vụ trong gói vui lòng liên hệ với chúng tôi!&lt;/i&gt;&lt;/p&gt;</w:t>
            </w:r>
          </w:p>
          <w:p w14:paraId="0D8976D5" w14:textId="77777777" w:rsidR="00934654" w:rsidRPr="00087991" w:rsidRDefault="00934654" w:rsidP="00934654">
            <w:pPr>
              <w:spacing w:after="0" w:line="240" w:lineRule="auto"/>
              <w:rPr>
                <w:sz w:val="20"/>
                <w:szCs w:val="18"/>
                <w:lang w:val="vi-VN"/>
              </w:rPr>
            </w:pPr>
            <w:r w:rsidRPr="00087991">
              <w:rPr>
                <w:sz w:val="20"/>
                <w:szCs w:val="18"/>
                <w:lang w:val="vi-VN"/>
              </w:rPr>
              <w:t xml:space="preserve">                    &lt;a href="../html/khai-truong-gold.html" class="btn btn-primary"&gt;Đặt ngay!&lt;/a&gt;</w:t>
            </w:r>
          </w:p>
          <w:p w14:paraId="6DA07403"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3F8F7E7E"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7EF474B9"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class="col-lg-4 card" style="width: 300px;"&gt;</w:t>
            </w:r>
          </w:p>
          <w:p w14:paraId="032ECBF5" w14:textId="77777777" w:rsidR="00934654" w:rsidRPr="00087991" w:rsidRDefault="00934654" w:rsidP="00934654">
            <w:pPr>
              <w:spacing w:after="0" w:line="240" w:lineRule="auto"/>
              <w:rPr>
                <w:sz w:val="20"/>
                <w:szCs w:val="18"/>
                <w:lang w:val="vi-VN"/>
              </w:rPr>
            </w:pPr>
            <w:r w:rsidRPr="00087991">
              <w:rPr>
                <w:sz w:val="20"/>
                <w:szCs w:val="18"/>
                <w:lang w:val="vi-VN"/>
              </w:rPr>
              <w:t xml:space="preserve">                &lt;img src="../img/platinum.png" class="card-img-top" alt="..."&gt;</w:t>
            </w:r>
          </w:p>
          <w:p w14:paraId="3553151A"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 class="card-body"&gt;</w:t>
            </w:r>
          </w:p>
          <w:p w14:paraId="4F5D4889" w14:textId="77777777" w:rsidR="00934654" w:rsidRPr="00087991" w:rsidRDefault="00934654" w:rsidP="00934654">
            <w:pPr>
              <w:spacing w:after="0" w:line="240" w:lineRule="auto"/>
              <w:rPr>
                <w:sz w:val="20"/>
                <w:szCs w:val="18"/>
                <w:lang w:val="vi-VN"/>
              </w:rPr>
            </w:pPr>
            <w:r w:rsidRPr="00087991">
              <w:rPr>
                <w:sz w:val="20"/>
                <w:szCs w:val="18"/>
                <w:lang w:val="vi-VN"/>
              </w:rPr>
              <w:t xml:space="preserve">                    &lt;h5 class="card-title"&gt;35.000.000 - 50.000.000&lt;/h5&gt;</w:t>
            </w:r>
          </w:p>
          <w:p w14:paraId="48B48231" w14:textId="77777777" w:rsidR="00934654" w:rsidRPr="00087991" w:rsidRDefault="00934654" w:rsidP="00934654">
            <w:pPr>
              <w:spacing w:after="0" w:line="240" w:lineRule="auto"/>
              <w:rPr>
                <w:sz w:val="20"/>
                <w:szCs w:val="18"/>
                <w:lang w:val="vi-VN"/>
              </w:rPr>
            </w:pPr>
            <w:r w:rsidRPr="00087991">
              <w:rPr>
                <w:sz w:val="20"/>
                <w:szCs w:val="18"/>
                <w:lang w:val="vi-VN"/>
              </w:rPr>
              <w:t xml:space="preserve">                    &lt;p class="card-text"&gt;&lt;i&gt;Lưu ý: Quý khách có nhu cầu đặt dịch vụ lẻ, up 01 dịch vụ trong gói vui lòng liên hệ với chúng tôi!&lt;/i&gt;&lt;/p&gt;</w:t>
            </w:r>
          </w:p>
          <w:p w14:paraId="4FF36425" w14:textId="77777777" w:rsidR="00934654" w:rsidRPr="00087991" w:rsidRDefault="00934654" w:rsidP="00934654">
            <w:pPr>
              <w:spacing w:after="0" w:line="240" w:lineRule="auto"/>
              <w:rPr>
                <w:sz w:val="20"/>
                <w:szCs w:val="18"/>
                <w:lang w:val="vi-VN"/>
              </w:rPr>
            </w:pPr>
            <w:r w:rsidRPr="00087991">
              <w:rPr>
                <w:sz w:val="20"/>
                <w:szCs w:val="18"/>
                <w:lang w:val="vi-VN"/>
              </w:rPr>
              <w:lastRenderedPageBreak/>
              <w:t xml:space="preserve">                    &lt;a href="../html/khai-truong-platinum.html" class="btn btn-primary"&gt;Đặt ngay!&lt;/a&gt;</w:t>
            </w:r>
          </w:p>
          <w:p w14:paraId="4755D12F"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4246C793"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30632187"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660A0AB0"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2A48E931" w14:textId="77777777" w:rsidR="00934654" w:rsidRPr="00087991" w:rsidRDefault="00934654" w:rsidP="00934654">
            <w:pPr>
              <w:spacing w:after="0" w:line="240" w:lineRule="auto"/>
              <w:rPr>
                <w:sz w:val="20"/>
                <w:szCs w:val="18"/>
                <w:lang w:val="vi-VN"/>
              </w:rPr>
            </w:pPr>
          </w:p>
          <w:p w14:paraId="4A26BBD1" w14:textId="77777777" w:rsidR="00934654" w:rsidRPr="00087991" w:rsidRDefault="00934654" w:rsidP="00934654">
            <w:pPr>
              <w:spacing w:after="0" w:line="240" w:lineRule="auto"/>
              <w:rPr>
                <w:sz w:val="20"/>
                <w:szCs w:val="18"/>
                <w:lang w:val="vi-VN"/>
              </w:rPr>
            </w:pPr>
          </w:p>
          <w:p w14:paraId="4B00118C" w14:textId="77777777" w:rsidR="00934654" w:rsidRPr="00087991" w:rsidRDefault="00934654" w:rsidP="00934654">
            <w:pPr>
              <w:spacing w:after="0" w:line="240" w:lineRule="auto"/>
              <w:rPr>
                <w:sz w:val="20"/>
                <w:szCs w:val="18"/>
                <w:lang w:val="vi-VN"/>
              </w:rPr>
            </w:pPr>
            <w:r w:rsidRPr="00087991">
              <w:rPr>
                <w:sz w:val="20"/>
                <w:szCs w:val="18"/>
                <w:lang w:val="vi-VN"/>
              </w:rPr>
              <w:t xml:space="preserve">    &lt;!-- Site footer --&gt;</w:t>
            </w:r>
          </w:p>
          <w:p w14:paraId="5CAE12C8" w14:textId="77777777" w:rsidR="00934654" w:rsidRPr="00087991" w:rsidRDefault="00934654" w:rsidP="00934654">
            <w:pPr>
              <w:spacing w:after="0" w:line="240" w:lineRule="auto"/>
              <w:rPr>
                <w:sz w:val="20"/>
                <w:szCs w:val="18"/>
                <w:lang w:val="vi-VN"/>
              </w:rPr>
            </w:pPr>
            <w:r w:rsidRPr="00087991">
              <w:rPr>
                <w:sz w:val="20"/>
                <w:szCs w:val="18"/>
                <w:lang w:val="vi-VN"/>
              </w:rPr>
              <w:t xml:space="preserve">    &lt;footer class="site-footer"&gt;</w:t>
            </w:r>
          </w:p>
          <w:p w14:paraId="1D136437" w14:textId="77777777" w:rsidR="00934654" w:rsidRPr="00087991" w:rsidRDefault="00934654" w:rsidP="00934654">
            <w:pPr>
              <w:spacing w:after="0" w:line="240" w:lineRule="auto"/>
              <w:rPr>
                <w:sz w:val="20"/>
                <w:szCs w:val="18"/>
                <w:lang w:val="vi-VN"/>
              </w:rPr>
            </w:pPr>
          </w:p>
          <w:p w14:paraId="0BF8587E" w14:textId="77777777" w:rsidR="00934654" w:rsidRPr="00087991" w:rsidRDefault="00934654" w:rsidP="00934654">
            <w:pPr>
              <w:spacing w:after="0" w:line="240" w:lineRule="auto"/>
              <w:rPr>
                <w:sz w:val="20"/>
                <w:szCs w:val="18"/>
                <w:lang w:val="vi-VN"/>
              </w:rPr>
            </w:pPr>
            <w:r w:rsidRPr="00087991">
              <w:rPr>
                <w:sz w:val="20"/>
                <w:szCs w:val="18"/>
                <w:lang w:val="vi-VN"/>
              </w:rPr>
              <w:t xml:space="preserve">    &lt;/footer&gt;</w:t>
            </w:r>
          </w:p>
          <w:p w14:paraId="51678A54"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0C3286F8" w14:textId="77777777" w:rsidR="00934654" w:rsidRPr="00087991" w:rsidRDefault="00934654" w:rsidP="00934654">
            <w:pPr>
              <w:spacing w:after="0" w:line="240" w:lineRule="auto"/>
              <w:rPr>
                <w:sz w:val="20"/>
                <w:szCs w:val="18"/>
                <w:lang w:val="vi-VN"/>
              </w:rPr>
            </w:pPr>
            <w:r w:rsidRPr="00087991">
              <w:rPr>
                <w:sz w:val="20"/>
                <w:szCs w:val="18"/>
                <w:lang w:val="vi-VN"/>
              </w:rPr>
              <w:t xml:space="preserve">    &lt;/div&gt;</w:t>
            </w:r>
          </w:p>
          <w:p w14:paraId="09709264" w14:textId="77777777" w:rsidR="00934654" w:rsidRPr="00087991" w:rsidRDefault="00934654" w:rsidP="00934654">
            <w:pPr>
              <w:spacing w:after="0" w:line="240" w:lineRule="auto"/>
              <w:rPr>
                <w:sz w:val="20"/>
                <w:szCs w:val="18"/>
                <w:lang w:val="vi-VN"/>
              </w:rPr>
            </w:pPr>
          </w:p>
          <w:p w14:paraId="3EACC5F1" w14:textId="77777777" w:rsidR="00934654" w:rsidRPr="00087991" w:rsidRDefault="00934654" w:rsidP="00934654">
            <w:pPr>
              <w:spacing w:after="0" w:line="240" w:lineRule="auto"/>
              <w:rPr>
                <w:sz w:val="20"/>
                <w:szCs w:val="18"/>
                <w:lang w:val="vi-VN"/>
              </w:rPr>
            </w:pPr>
            <w:r w:rsidRPr="00087991">
              <w:rPr>
                <w:sz w:val="20"/>
                <w:szCs w:val="18"/>
                <w:lang w:val="vi-VN"/>
              </w:rPr>
              <w:t>&lt;/body&gt;</w:t>
            </w:r>
          </w:p>
          <w:p w14:paraId="05329090" w14:textId="77777777" w:rsidR="00934654" w:rsidRPr="00087991" w:rsidRDefault="00934654" w:rsidP="00934654">
            <w:pPr>
              <w:spacing w:after="0" w:line="240" w:lineRule="auto"/>
              <w:rPr>
                <w:sz w:val="20"/>
                <w:szCs w:val="18"/>
                <w:lang w:val="vi-VN"/>
              </w:rPr>
            </w:pPr>
          </w:p>
          <w:p w14:paraId="2AACAED1" w14:textId="7FE087E6" w:rsidR="00934654" w:rsidRPr="00087991" w:rsidRDefault="00934654" w:rsidP="00934654">
            <w:pPr>
              <w:rPr>
                <w:sz w:val="20"/>
                <w:szCs w:val="18"/>
                <w:lang w:val="vi-VN"/>
              </w:rPr>
            </w:pPr>
            <w:r w:rsidRPr="00087991">
              <w:rPr>
                <w:sz w:val="20"/>
                <w:szCs w:val="18"/>
                <w:lang w:val="vi-VN"/>
              </w:rPr>
              <w:t>&lt;/html&gt;</w:t>
            </w:r>
          </w:p>
        </w:tc>
      </w:tr>
    </w:tbl>
    <w:p w14:paraId="040012C4" w14:textId="2B71C65A" w:rsidR="007D6077" w:rsidRDefault="007D6077" w:rsidP="00116AD2">
      <w:pPr>
        <w:jc w:val="center"/>
        <w:rPr>
          <w:lang w:val="vi-VN"/>
        </w:rPr>
      </w:pPr>
    </w:p>
    <w:p w14:paraId="46D33A32" w14:textId="77777777" w:rsidR="007D6077" w:rsidRDefault="007D6077">
      <w:pPr>
        <w:rPr>
          <w:lang w:val="vi-VN"/>
        </w:rPr>
      </w:pPr>
      <w:r>
        <w:rPr>
          <w:lang w:val="vi-VN"/>
        </w:rPr>
        <w:br w:type="page"/>
      </w:r>
    </w:p>
    <w:p w14:paraId="2D26254D" w14:textId="5FA22F71" w:rsidR="000968B2" w:rsidRDefault="00E128DA" w:rsidP="00116AD2">
      <w:pPr>
        <w:jc w:val="center"/>
        <w:rPr>
          <w:lang w:val="vi-VN"/>
        </w:rPr>
      </w:pPr>
      <w:r>
        <w:rPr>
          <w:lang w:val="vi-VN"/>
        </w:rPr>
        <w:lastRenderedPageBreak/>
        <w:t>CHI TIẾT DỊCH VỤ KHAI TRƯƠNG</w:t>
      </w:r>
    </w:p>
    <w:tbl>
      <w:tblPr>
        <w:tblStyle w:val="TableGrid"/>
        <w:tblW w:w="0" w:type="auto"/>
        <w:tblLook w:val="04A0" w:firstRow="1" w:lastRow="0" w:firstColumn="1" w:lastColumn="0" w:noHBand="0" w:noVBand="1"/>
      </w:tblPr>
      <w:tblGrid>
        <w:gridCol w:w="9062"/>
      </w:tblGrid>
      <w:tr w:rsidR="00E128DA" w14:paraId="2CF295B1" w14:textId="77777777" w:rsidTr="00E128DA">
        <w:tc>
          <w:tcPr>
            <w:tcW w:w="9062" w:type="dxa"/>
          </w:tcPr>
          <w:p w14:paraId="3B9230A5" w14:textId="77777777" w:rsidR="00AD5850" w:rsidRPr="00087991" w:rsidRDefault="00AD5850" w:rsidP="00AD5850">
            <w:pPr>
              <w:spacing w:after="0" w:line="240" w:lineRule="auto"/>
              <w:rPr>
                <w:sz w:val="20"/>
                <w:szCs w:val="18"/>
                <w:lang w:val="vi-VN"/>
              </w:rPr>
            </w:pPr>
            <w:r w:rsidRPr="00087991">
              <w:rPr>
                <w:sz w:val="20"/>
                <w:szCs w:val="18"/>
                <w:lang w:val="vi-VN"/>
              </w:rPr>
              <w:t>&lt;!DOCTYPE html&gt;</w:t>
            </w:r>
          </w:p>
          <w:p w14:paraId="72610A4C" w14:textId="77777777" w:rsidR="00AD5850" w:rsidRPr="00087991" w:rsidRDefault="00AD5850" w:rsidP="00AD5850">
            <w:pPr>
              <w:spacing w:after="0" w:line="240" w:lineRule="auto"/>
              <w:rPr>
                <w:sz w:val="20"/>
                <w:szCs w:val="18"/>
                <w:lang w:val="vi-VN"/>
              </w:rPr>
            </w:pPr>
            <w:r w:rsidRPr="00087991">
              <w:rPr>
                <w:sz w:val="20"/>
                <w:szCs w:val="18"/>
                <w:lang w:val="vi-VN"/>
              </w:rPr>
              <w:t>&lt;html lang="en"&gt;</w:t>
            </w:r>
          </w:p>
          <w:p w14:paraId="0FD4F614" w14:textId="77777777" w:rsidR="00AD5850" w:rsidRPr="00087991" w:rsidRDefault="00AD5850" w:rsidP="00AD5850">
            <w:pPr>
              <w:spacing w:after="0" w:line="240" w:lineRule="auto"/>
              <w:rPr>
                <w:sz w:val="20"/>
                <w:szCs w:val="18"/>
                <w:lang w:val="vi-VN"/>
              </w:rPr>
            </w:pPr>
            <w:r w:rsidRPr="00087991">
              <w:rPr>
                <w:sz w:val="20"/>
                <w:szCs w:val="18"/>
                <w:lang w:val="vi-VN"/>
              </w:rPr>
              <w:t>&lt;head&gt;</w:t>
            </w:r>
          </w:p>
          <w:p w14:paraId="77F12977" w14:textId="77777777" w:rsidR="00AD5850" w:rsidRPr="00087991" w:rsidRDefault="00AD5850" w:rsidP="00AD5850">
            <w:pPr>
              <w:spacing w:after="0" w:line="240" w:lineRule="auto"/>
              <w:rPr>
                <w:sz w:val="20"/>
                <w:szCs w:val="18"/>
                <w:lang w:val="vi-VN"/>
              </w:rPr>
            </w:pPr>
            <w:r w:rsidRPr="00087991">
              <w:rPr>
                <w:sz w:val="20"/>
                <w:szCs w:val="18"/>
                <w:lang w:val="vi-VN"/>
              </w:rPr>
              <w:t xml:space="preserve">    &lt;meta charset="UTF-8"&gt;</w:t>
            </w:r>
          </w:p>
          <w:p w14:paraId="79D0B004" w14:textId="77777777" w:rsidR="00AD5850" w:rsidRPr="00087991" w:rsidRDefault="00AD5850" w:rsidP="00AD5850">
            <w:pPr>
              <w:spacing w:after="0" w:line="240" w:lineRule="auto"/>
              <w:rPr>
                <w:sz w:val="20"/>
                <w:szCs w:val="18"/>
                <w:lang w:val="vi-VN"/>
              </w:rPr>
            </w:pPr>
            <w:r w:rsidRPr="00087991">
              <w:rPr>
                <w:sz w:val="20"/>
                <w:szCs w:val="18"/>
                <w:lang w:val="vi-VN"/>
              </w:rPr>
              <w:t xml:space="preserve">    &lt;meta name="viewport" content="width=device-width, initial-scale=1.0"&gt;</w:t>
            </w:r>
          </w:p>
          <w:p w14:paraId="55FD77F9" w14:textId="77777777" w:rsidR="00AD5850" w:rsidRPr="00087991" w:rsidRDefault="00AD5850" w:rsidP="00AD5850">
            <w:pPr>
              <w:spacing w:after="0" w:line="240" w:lineRule="auto"/>
              <w:rPr>
                <w:sz w:val="20"/>
                <w:szCs w:val="18"/>
                <w:lang w:val="vi-VN"/>
              </w:rPr>
            </w:pPr>
            <w:r w:rsidRPr="00087991">
              <w:rPr>
                <w:sz w:val="20"/>
                <w:szCs w:val="18"/>
                <w:lang w:val="vi-VN"/>
              </w:rPr>
              <w:t xml:space="preserve">    &lt;title&gt;LỄ KHAI TRƯƠNG&lt;/title&gt;</w:t>
            </w:r>
          </w:p>
          <w:p w14:paraId="77F0624C" w14:textId="77777777" w:rsidR="00AD5850" w:rsidRPr="00087991" w:rsidRDefault="00AD5850" w:rsidP="00AD5850">
            <w:pPr>
              <w:spacing w:after="0" w:line="240" w:lineRule="auto"/>
              <w:rPr>
                <w:sz w:val="20"/>
                <w:szCs w:val="18"/>
                <w:lang w:val="vi-VN"/>
              </w:rPr>
            </w:pPr>
            <w:r w:rsidRPr="00087991">
              <w:rPr>
                <w:sz w:val="20"/>
                <w:szCs w:val="18"/>
                <w:lang w:val="vi-VN"/>
              </w:rPr>
              <w:t xml:space="preserve">    &lt;link rel="stylesheet" href="../css/stylesheet.css"&gt;</w:t>
            </w:r>
          </w:p>
          <w:p w14:paraId="5BF7EB74" w14:textId="77777777" w:rsidR="00AD5850" w:rsidRPr="00087991" w:rsidRDefault="00AD5850" w:rsidP="00AD5850">
            <w:pPr>
              <w:spacing w:after="0" w:line="240" w:lineRule="auto"/>
              <w:rPr>
                <w:sz w:val="20"/>
                <w:szCs w:val="18"/>
                <w:lang w:val="vi-VN"/>
              </w:rPr>
            </w:pPr>
            <w:r w:rsidRPr="00087991">
              <w:rPr>
                <w:sz w:val="20"/>
                <w:szCs w:val="18"/>
                <w:lang w:val="vi-VN"/>
              </w:rPr>
              <w:t xml:space="preserve">    &lt;link rel="stylesheet" href="../css/bootstrap.min.css"&gt;</w:t>
            </w:r>
          </w:p>
          <w:p w14:paraId="5110A611" w14:textId="77777777" w:rsidR="00AD5850" w:rsidRPr="00087991" w:rsidRDefault="00AD5850" w:rsidP="00AD5850">
            <w:pPr>
              <w:spacing w:after="0" w:line="240" w:lineRule="auto"/>
              <w:rPr>
                <w:sz w:val="20"/>
                <w:szCs w:val="18"/>
                <w:lang w:val="vi-VN"/>
              </w:rPr>
            </w:pPr>
            <w:r w:rsidRPr="00087991">
              <w:rPr>
                <w:sz w:val="20"/>
                <w:szCs w:val="18"/>
                <w:lang w:val="vi-VN"/>
              </w:rPr>
              <w:t xml:space="preserve">    &lt;link rel="stylesheet" href="../css/stylesheet.css"&gt;</w:t>
            </w:r>
          </w:p>
          <w:p w14:paraId="06BFCDB8" w14:textId="77777777" w:rsidR="00AD5850" w:rsidRPr="00087991" w:rsidRDefault="00AD5850" w:rsidP="00AD5850">
            <w:pPr>
              <w:spacing w:after="0" w:line="240" w:lineRule="auto"/>
              <w:rPr>
                <w:sz w:val="20"/>
                <w:szCs w:val="18"/>
                <w:lang w:val="vi-VN"/>
              </w:rPr>
            </w:pPr>
            <w:r w:rsidRPr="00087991">
              <w:rPr>
                <w:sz w:val="20"/>
                <w:szCs w:val="18"/>
                <w:lang w:val="vi-VN"/>
              </w:rPr>
              <w:t xml:space="preserve">    &lt;script src="../js/bootstrap.min.js"&gt;&lt;/script&gt;</w:t>
            </w:r>
          </w:p>
          <w:p w14:paraId="0743C2C5" w14:textId="77777777" w:rsidR="00AD5850" w:rsidRPr="00087991" w:rsidRDefault="00AD5850" w:rsidP="00AD5850">
            <w:pPr>
              <w:spacing w:after="0" w:line="240" w:lineRule="auto"/>
              <w:rPr>
                <w:sz w:val="20"/>
                <w:szCs w:val="18"/>
                <w:lang w:val="vi-VN"/>
              </w:rPr>
            </w:pPr>
            <w:r w:rsidRPr="00087991">
              <w:rPr>
                <w:sz w:val="20"/>
                <w:szCs w:val="18"/>
                <w:lang w:val="vi-VN"/>
              </w:rPr>
              <w:t xml:space="preserve">    &lt;script src="../js/bootstrap.bundle.min.js"&gt;&lt;/script&gt;</w:t>
            </w:r>
          </w:p>
          <w:p w14:paraId="4D93B883" w14:textId="77777777" w:rsidR="00AD5850" w:rsidRPr="00087991" w:rsidRDefault="00AD5850" w:rsidP="00AD5850">
            <w:pPr>
              <w:spacing w:after="0" w:line="240" w:lineRule="auto"/>
              <w:rPr>
                <w:sz w:val="20"/>
                <w:szCs w:val="18"/>
                <w:lang w:val="vi-VN"/>
              </w:rPr>
            </w:pPr>
            <w:r w:rsidRPr="00087991">
              <w:rPr>
                <w:sz w:val="20"/>
                <w:szCs w:val="18"/>
                <w:lang w:val="vi-VN"/>
              </w:rPr>
              <w:t xml:space="preserve">    &lt;script src="../js/jquery-3.6.0.min.js"&gt;&lt;/script&gt;</w:t>
            </w:r>
          </w:p>
          <w:p w14:paraId="371A553A" w14:textId="77777777" w:rsidR="00AD5850" w:rsidRPr="00087991" w:rsidRDefault="00AD5850" w:rsidP="00AD5850">
            <w:pPr>
              <w:spacing w:after="0" w:line="240" w:lineRule="auto"/>
              <w:rPr>
                <w:sz w:val="20"/>
                <w:szCs w:val="18"/>
                <w:lang w:val="vi-VN"/>
              </w:rPr>
            </w:pPr>
            <w:r w:rsidRPr="00087991">
              <w:rPr>
                <w:sz w:val="20"/>
                <w:szCs w:val="18"/>
                <w:lang w:val="vi-VN"/>
              </w:rPr>
              <w:t xml:space="preserve">    &lt;script src="https://maxcdn.bootstrapcdn.com/bootstrap/3.4.1/js/bootstrap.min.js"&gt;&lt;/script&gt;</w:t>
            </w:r>
          </w:p>
          <w:p w14:paraId="08447188" w14:textId="77777777" w:rsidR="00AD5850" w:rsidRPr="00087991" w:rsidRDefault="00AD5850" w:rsidP="00AD5850">
            <w:pPr>
              <w:spacing w:after="0" w:line="240" w:lineRule="auto"/>
              <w:rPr>
                <w:sz w:val="20"/>
                <w:szCs w:val="18"/>
                <w:lang w:val="vi-VN"/>
              </w:rPr>
            </w:pPr>
            <w:r w:rsidRPr="00087991">
              <w:rPr>
                <w:sz w:val="20"/>
                <w:szCs w:val="18"/>
                <w:lang w:val="vi-VN"/>
              </w:rPr>
              <w:t xml:space="preserve">    &lt;script src="../js/main.js"&gt;&lt;/script&gt;</w:t>
            </w:r>
          </w:p>
          <w:p w14:paraId="44C4319E" w14:textId="77777777" w:rsidR="00AD5850" w:rsidRPr="00087991" w:rsidRDefault="00AD5850" w:rsidP="00AD5850">
            <w:pPr>
              <w:spacing w:after="0" w:line="240" w:lineRule="auto"/>
              <w:rPr>
                <w:sz w:val="20"/>
                <w:szCs w:val="18"/>
                <w:lang w:val="vi-VN"/>
              </w:rPr>
            </w:pPr>
            <w:r w:rsidRPr="00087991">
              <w:rPr>
                <w:sz w:val="20"/>
                <w:szCs w:val="18"/>
                <w:lang w:val="vi-VN"/>
              </w:rPr>
              <w:t xml:space="preserve">    &lt;link rel="stylesheet" href="../css/modal.css"&gt;</w:t>
            </w:r>
          </w:p>
          <w:p w14:paraId="35B0519E" w14:textId="77777777" w:rsidR="00AD5850" w:rsidRPr="00087991" w:rsidRDefault="00AD5850" w:rsidP="00AD5850">
            <w:pPr>
              <w:spacing w:after="0" w:line="240" w:lineRule="auto"/>
              <w:rPr>
                <w:sz w:val="20"/>
                <w:szCs w:val="18"/>
                <w:lang w:val="vi-VN"/>
              </w:rPr>
            </w:pPr>
            <w:r w:rsidRPr="00087991">
              <w:rPr>
                <w:sz w:val="20"/>
                <w:szCs w:val="18"/>
                <w:lang w:val="vi-VN"/>
              </w:rPr>
              <w:t>&lt;/head&gt;</w:t>
            </w:r>
          </w:p>
          <w:p w14:paraId="4837DE5C" w14:textId="77777777" w:rsidR="00AD5850" w:rsidRPr="00087991" w:rsidRDefault="00AD5850" w:rsidP="00AD5850">
            <w:pPr>
              <w:spacing w:after="0" w:line="240" w:lineRule="auto"/>
              <w:rPr>
                <w:sz w:val="20"/>
                <w:szCs w:val="18"/>
                <w:lang w:val="vi-VN"/>
              </w:rPr>
            </w:pPr>
            <w:r w:rsidRPr="00087991">
              <w:rPr>
                <w:sz w:val="20"/>
                <w:szCs w:val="18"/>
                <w:lang w:val="vi-VN"/>
              </w:rPr>
              <w:t>&lt;body&gt;</w:t>
            </w:r>
          </w:p>
          <w:p w14:paraId="225A3F99"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class="viewport"&gt;</w:t>
            </w:r>
          </w:p>
          <w:p w14:paraId="7B4691B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class="header-wrapped"&gt;&lt;/div&gt;</w:t>
            </w:r>
          </w:p>
          <w:p w14:paraId="5D502D95" w14:textId="77777777" w:rsidR="00AD5850" w:rsidRPr="00087991" w:rsidRDefault="00AD5850" w:rsidP="00AD5850">
            <w:pPr>
              <w:spacing w:after="0" w:line="240" w:lineRule="auto"/>
              <w:rPr>
                <w:sz w:val="20"/>
                <w:szCs w:val="18"/>
                <w:lang w:val="vi-VN"/>
              </w:rPr>
            </w:pPr>
            <w:r w:rsidRPr="00087991">
              <w:rPr>
                <w:sz w:val="20"/>
                <w:szCs w:val="18"/>
                <w:lang w:val="vi-VN"/>
              </w:rPr>
              <w:t xml:space="preserve">        </w:t>
            </w:r>
          </w:p>
          <w:p w14:paraId="67F197C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class="body-wrapped container-fluid" &gt;</w:t>
            </w:r>
          </w:p>
          <w:p w14:paraId="3A578CC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class="container" style="width: 80;"&gt;</w:t>
            </w:r>
          </w:p>
          <w:p w14:paraId="4BC1451A" w14:textId="77777777" w:rsidR="00AD5850" w:rsidRPr="00087991" w:rsidRDefault="00AD5850" w:rsidP="00AD5850">
            <w:pPr>
              <w:spacing w:after="0" w:line="240" w:lineRule="auto"/>
              <w:rPr>
                <w:sz w:val="20"/>
                <w:szCs w:val="18"/>
                <w:lang w:val="vi-VN"/>
              </w:rPr>
            </w:pPr>
            <w:r w:rsidRPr="00087991">
              <w:rPr>
                <w:sz w:val="20"/>
                <w:szCs w:val="18"/>
                <w:lang w:val="vi-VN"/>
              </w:rPr>
              <w:t xml:space="preserve">                &lt;form class="service-form-contact" action="../html/thanhtoan.html" style="background-color: rgb(237, 237, 237);"&gt;</w:t>
            </w:r>
          </w:p>
          <w:p w14:paraId="5084CBD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class="service-info"&gt;</w:t>
            </w:r>
          </w:p>
          <w:p w14:paraId="118DB9D3"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class="text-center" &gt;</w:t>
            </w:r>
          </w:p>
          <w:p w14:paraId="051E93A5" w14:textId="77777777" w:rsidR="00AD5850" w:rsidRPr="00087991" w:rsidRDefault="00AD5850" w:rsidP="00AD5850">
            <w:pPr>
              <w:spacing w:after="0" w:line="240" w:lineRule="auto"/>
              <w:rPr>
                <w:sz w:val="20"/>
                <w:szCs w:val="18"/>
                <w:lang w:val="vi-VN"/>
              </w:rPr>
            </w:pPr>
            <w:r w:rsidRPr="00087991">
              <w:rPr>
                <w:sz w:val="20"/>
                <w:szCs w:val="18"/>
                <w:lang w:val="vi-VN"/>
              </w:rPr>
              <w:t xml:space="preserve">                            &lt;h2&gt;&lt;b&gt;LỄ KHAI TRƯƠNG - GÓI SILVER&lt;/b&gt;&lt;/h2&gt;</w:t>
            </w:r>
          </w:p>
          <w:p w14:paraId="0112D91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4B1E168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 style="align-items: center;"&gt;</w:t>
            </w:r>
          </w:p>
          <w:p w14:paraId="5C52F91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762B71B9"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for="date"&gt;Thời gian tổ chức:&lt;/label&gt;</w:t>
            </w:r>
          </w:p>
          <w:p w14:paraId="7BB6BC2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C5CADA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class="col-sm-8"&gt;</w:t>
            </w:r>
          </w:p>
          <w:p w14:paraId="7A7FEF1B"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id="date"  class="form-control" type="date" required&gt;</w:t>
            </w:r>
          </w:p>
          <w:p w14:paraId="1904EB87"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class="text-danger" id="tbDate" style="font-style: italic; font-size: 15px;"&gt;&lt;/span&gt;</w:t>
            </w:r>
          </w:p>
          <w:p w14:paraId="6CCC525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57EB0B5"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84E147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67373F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class="service-info"&gt;</w:t>
            </w:r>
          </w:p>
          <w:p w14:paraId="1635A68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class="text-center" style="margin-bottom: 20px;"&gt;</w:t>
            </w:r>
          </w:p>
          <w:p w14:paraId="23432972" w14:textId="77777777" w:rsidR="00AD5850" w:rsidRPr="00087991" w:rsidRDefault="00AD5850" w:rsidP="00AD5850">
            <w:pPr>
              <w:spacing w:after="0" w:line="240" w:lineRule="auto"/>
              <w:rPr>
                <w:sz w:val="20"/>
                <w:szCs w:val="18"/>
                <w:lang w:val="vi-VN"/>
              </w:rPr>
            </w:pPr>
            <w:r w:rsidRPr="00087991">
              <w:rPr>
                <w:sz w:val="20"/>
                <w:szCs w:val="18"/>
                <w:lang w:val="vi-VN"/>
              </w:rPr>
              <w:t xml:space="preserve">                            &lt;h2&gt;&lt;b&gt;THÔNG TIN KHÁCH HÀNG&lt;/b&gt;&lt;/h2&gt;</w:t>
            </w:r>
          </w:p>
          <w:p w14:paraId="6299B30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D772C9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1FF5F359"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39855F0B"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for="hoTen"&gt;Họ và tên:&lt;/label&gt;</w:t>
            </w:r>
          </w:p>
          <w:p w14:paraId="4C9C0E4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9DD69A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class="col-sm-8"&gt;</w:t>
            </w:r>
          </w:p>
          <w:p w14:paraId="5E2A0E2B"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class="form-control" id="hoTen" type="text" placeholder="Nhập vào họ tên......" required&gt;</w:t>
            </w:r>
          </w:p>
          <w:p w14:paraId="0E6E68CE"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class="text-danger" id="tbHoTen" style="font-style: italic; font-size: 15px;"&gt;&lt;/span&gt;</w:t>
            </w:r>
          </w:p>
          <w:p w14:paraId="3CB770D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471B9C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9F206C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54FACC3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34787427"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for="sdt"&gt;Số điện thoại:&lt;/label&gt;</w:t>
            </w:r>
          </w:p>
          <w:p w14:paraId="0C0CDBC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1261C6D" w14:textId="77777777" w:rsidR="00E128DA" w:rsidRPr="00087991" w:rsidRDefault="00AD5850" w:rsidP="00AD5850">
            <w:pPr>
              <w:rPr>
                <w:sz w:val="20"/>
                <w:szCs w:val="18"/>
                <w:lang w:val="vi-VN"/>
              </w:rPr>
            </w:pPr>
            <w:r w:rsidRPr="00087991">
              <w:rPr>
                <w:sz w:val="20"/>
                <w:szCs w:val="18"/>
                <w:lang w:val="vi-VN"/>
              </w:rPr>
              <w:t xml:space="preserve">                            &lt;div class="col-sm-8"&gt;</w:t>
            </w:r>
          </w:p>
          <w:p w14:paraId="14DF33C4" w14:textId="77777777" w:rsidR="00AD5850" w:rsidRPr="00087991" w:rsidRDefault="00AD5850" w:rsidP="00AD5850">
            <w:pPr>
              <w:spacing w:after="0" w:line="240" w:lineRule="auto"/>
              <w:rPr>
                <w:sz w:val="20"/>
                <w:szCs w:val="18"/>
                <w:lang w:val="vi-VN"/>
              </w:rPr>
            </w:pPr>
            <w:r w:rsidRPr="00087991">
              <w:rPr>
                <w:sz w:val="20"/>
                <w:szCs w:val="18"/>
                <w:lang w:val="vi-VN"/>
              </w:rPr>
              <w:t>&lt;input class="form-control" id="sdt" type="text" placeholder="Nhập vào số điện thoại....." required&gt;</w:t>
            </w:r>
          </w:p>
          <w:p w14:paraId="51D198B4"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class="text-danger" id="tbSDT" style="font-style: italic; font-size: 15px;"&gt;&lt;/span&gt;</w:t>
            </w:r>
          </w:p>
          <w:p w14:paraId="70DC1B90" w14:textId="77777777" w:rsidR="00AD5850" w:rsidRPr="00087991" w:rsidRDefault="00AD5850" w:rsidP="00AD5850">
            <w:pPr>
              <w:spacing w:after="0" w:line="240" w:lineRule="auto"/>
              <w:rPr>
                <w:sz w:val="20"/>
                <w:szCs w:val="18"/>
                <w:lang w:val="vi-VN"/>
              </w:rPr>
            </w:pPr>
            <w:r w:rsidRPr="00087991">
              <w:rPr>
                <w:sz w:val="20"/>
                <w:szCs w:val="18"/>
                <w:lang w:val="vi-VN"/>
              </w:rPr>
              <w:lastRenderedPageBreak/>
              <w:t xml:space="preserve">                            &lt;/div&gt;</w:t>
            </w:r>
          </w:p>
          <w:p w14:paraId="471A4BE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6DF195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47DCD7F5"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7E559D4E"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for="email"&gt;Email:&lt;/label&gt;</w:t>
            </w:r>
          </w:p>
          <w:p w14:paraId="3580A83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3C2B2A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class="col-sm-8"&gt;</w:t>
            </w:r>
          </w:p>
          <w:p w14:paraId="7F4D8F7B"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class="form-control" type="email" id="email" placeholder="Nhập vào email....." required&gt;</w:t>
            </w:r>
          </w:p>
          <w:p w14:paraId="5D864C74"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class="text-danger" id="tbEmail" style="font-style: italic; font-size: 15px;"&gt;&lt;/span&gt;</w:t>
            </w:r>
          </w:p>
          <w:p w14:paraId="042FF83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F51923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7644CE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&gt;</w:t>
            </w:r>
          </w:p>
          <w:p w14:paraId="1DE842B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72536048"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&lt;label&gt;Tên công ty:&lt;/label&gt;</w:t>
            </w:r>
          </w:p>
          <w:p w14:paraId="03A19E2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A3CD22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class="col-sm-8"&gt;</w:t>
            </w:r>
          </w:p>
          <w:p w14:paraId="3A57CEEE"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class="form-control" type="text" id="tenCT" placeholder="Nhập vào tên công ty....." required&gt;</w:t>
            </w:r>
          </w:p>
          <w:p w14:paraId="55AA5E58"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class="text-danger" id="tbTenCT" style="font-style: italic; font-size: 15px;"&gt;&lt;/span&gt;</w:t>
            </w:r>
          </w:p>
          <w:p w14:paraId="03F246A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08DA26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49D120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8CA707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class="service-info"&gt;</w:t>
            </w:r>
          </w:p>
          <w:p w14:paraId="794A42B3"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30EDBE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2BAB1BD8"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&lt;h4&gt;&lt;b&gt;TÊN DỊCH VỤ&lt;/b&gt;&lt;/h4&gt;</w:t>
            </w:r>
          </w:p>
          <w:p w14:paraId="5E57EEF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E76FD6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65E42E6F"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&lt;h4&gt;&lt;b&gt;SỐ LƯỢNG&lt;/b&gt;&lt;/h4&gt;</w:t>
            </w:r>
          </w:p>
          <w:p w14:paraId="7DD6463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051A44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7717CCB2"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&lt;h4&gt;&lt;b&gt;GIÁ&lt;/b&gt;&lt;/h4&gt;</w:t>
            </w:r>
          </w:p>
          <w:p w14:paraId="6714BC8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19073D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3DB7A8F6"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&lt;h4&gt;&lt;b&gt;THÀNH TIỀN&lt;/b&gt;&lt;/h4&gt;</w:t>
            </w:r>
          </w:p>
          <w:p w14:paraId="49D9BA43"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40CB6E7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75981B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1FD1B24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4AB0359D"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for="backDrop"&gt;Backdrop đơn giản&lt;/label&gt;</w:t>
            </w:r>
          </w:p>
          <w:p w14:paraId="6505A53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4A13A3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5843A2D4"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id="backDrop" min="1" max="100" value="1"&gt;</w:t>
            </w:r>
          </w:p>
          <w:p w14:paraId="35CA7E1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454722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26AD142C"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id="giaBackDrop"&gt;2.000.000 VND&lt;/span&gt;</w:t>
            </w:r>
          </w:p>
          <w:p w14:paraId="58EB9E1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21BFA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665EF733"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id="tienBackDrop"&gt;2.000.000 VND&lt;/span&gt;</w:t>
            </w:r>
          </w:p>
          <w:p w14:paraId="15061E26" w14:textId="77777777" w:rsidR="00AD5850" w:rsidRPr="00087991" w:rsidRDefault="00AD5850" w:rsidP="00AD5850">
            <w:pPr>
              <w:rPr>
                <w:sz w:val="20"/>
                <w:szCs w:val="18"/>
                <w:lang w:val="vi-VN"/>
              </w:rPr>
            </w:pPr>
            <w:r w:rsidRPr="00087991">
              <w:rPr>
                <w:sz w:val="20"/>
                <w:szCs w:val="18"/>
                <w:lang w:val="vi-VN"/>
              </w:rPr>
              <w:t xml:space="preserve">                            &lt;/div&gt;</w:t>
            </w:r>
          </w:p>
          <w:p w14:paraId="5CA39C99" w14:textId="77777777" w:rsidR="00AD5850" w:rsidRPr="00087991" w:rsidRDefault="00AD5850" w:rsidP="00AD5850">
            <w:pPr>
              <w:spacing w:after="0" w:line="240" w:lineRule="auto"/>
              <w:rPr>
                <w:sz w:val="20"/>
                <w:szCs w:val="18"/>
                <w:lang w:val="vi-VN"/>
              </w:rPr>
            </w:pPr>
            <w:r w:rsidRPr="00087991">
              <w:rPr>
                <w:sz w:val="20"/>
                <w:szCs w:val="18"/>
                <w:lang w:val="vi-VN"/>
              </w:rPr>
              <w:t>&lt;/div&gt;</w:t>
            </w:r>
          </w:p>
          <w:p w14:paraId="0BBB7077"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30D63CF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25EE220E"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for="hoaTuoi"&gt;Hoa tươi trang trí bàn khai trương&lt;/label&gt;</w:t>
            </w:r>
          </w:p>
          <w:p w14:paraId="3B9D47C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BD69AB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12F96181"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id="hoaTuoi" min="1" max="100" value="1"&gt;</w:t>
            </w:r>
          </w:p>
          <w:p w14:paraId="041E463E" w14:textId="77777777" w:rsidR="00AD5850" w:rsidRPr="00087991" w:rsidRDefault="00AD5850" w:rsidP="00AD5850">
            <w:pPr>
              <w:spacing w:after="0" w:line="240" w:lineRule="auto"/>
              <w:rPr>
                <w:sz w:val="20"/>
                <w:szCs w:val="18"/>
                <w:lang w:val="vi-VN"/>
              </w:rPr>
            </w:pPr>
            <w:r w:rsidRPr="00087991">
              <w:rPr>
                <w:sz w:val="20"/>
                <w:szCs w:val="18"/>
                <w:lang w:val="vi-VN"/>
              </w:rPr>
              <w:lastRenderedPageBreak/>
              <w:t xml:space="preserve">                            &lt;/div&gt;</w:t>
            </w:r>
          </w:p>
          <w:p w14:paraId="18796AB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05002FE0"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id="giaHoaTuoi"&gt;1.000.000 VND&lt;/span&gt;</w:t>
            </w:r>
          </w:p>
          <w:p w14:paraId="733950B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8DB042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053B2D81"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id="tienHoaTuoi"&gt;1.000.000 VND&lt;/span&gt;</w:t>
            </w:r>
          </w:p>
          <w:p w14:paraId="4A4D5F8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5571B6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49C247C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3D49956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4AF696DE"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for="amThanhAnhSang"&gt;Hệ thống âm thanh ánh sáng cơ bản&lt;/label&gt;</w:t>
            </w:r>
          </w:p>
          <w:p w14:paraId="7106B0C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8B93609"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645ACC76"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id="amThanhAnhSang" min="1" max="100" value="1"&gt;</w:t>
            </w:r>
          </w:p>
          <w:p w14:paraId="0A62B8D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85AC2A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1CE9C494"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id="giaAmThanhAnhSang"&gt;3.000.000 VND&lt;/span&gt;</w:t>
            </w:r>
          </w:p>
          <w:p w14:paraId="4F2721A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B43E7B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671DAA67"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id="tienAmThanhAnhSang"&gt;3.000.000 VND&lt;/span&gt;</w:t>
            </w:r>
          </w:p>
          <w:p w14:paraId="781F177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BD43F9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89789F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6893F4C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0F23989F"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for="mc"&gt;MC chuyên nghiệp dẫn dắt chương trình&lt;/label&gt;</w:t>
            </w:r>
          </w:p>
          <w:p w14:paraId="63A2C30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621F23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0F56D532"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id="mc" min="1" max="100" value="1"&gt;</w:t>
            </w:r>
          </w:p>
          <w:p w14:paraId="113D9A23"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34EE2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044D20B6"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id="giaMC"&gt;2.000.000 VND&lt;/span&gt;</w:t>
            </w:r>
          </w:p>
          <w:p w14:paraId="1DEC8D1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6ED3A7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25E965CD"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id="tienMC"&gt;2.000.000 VND&lt;/span&gt;</w:t>
            </w:r>
          </w:p>
          <w:p w14:paraId="05F334E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E40CEA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743D6BB"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0091BD2C"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7212F090"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for="khachMoi"&gt;Tiếp đón và hướng dẫn khách mời&lt;/label&gt;</w:t>
            </w:r>
          </w:p>
          <w:p w14:paraId="5BA3AB4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0EE24B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3B049372"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id="khachMoi" min="1" max="100" value="1"&gt;</w:t>
            </w:r>
          </w:p>
          <w:p w14:paraId="3999510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7F47280B" w14:textId="77777777" w:rsidR="00AD5850" w:rsidRPr="00087991" w:rsidRDefault="00AD5850" w:rsidP="00AD5850">
            <w:pPr>
              <w:rPr>
                <w:sz w:val="20"/>
                <w:szCs w:val="18"/>
                <w:lang w:val="vi-VN"/>
              </w:rPr>
            </w:pPr>
            <w:r w:rsidRPr="00087991">
              <w:rPr>
                <w:sz w:val="20"/>
                <w:szCs w:val="18"/>
                <w:lang w:val="vi-VN"/>
              </w:rPr>
              <w:t xml:space="preserve">                            &lt;div class="col-sm-3"&gt;</w:t>
            </w:r>
          </w:p>
          <w:p w14:paraId="6EB9F1C7" w14:textId="77777777" w:rsidR="00AD5850" w:rsidRPr="00087991" w:rsidRDefault="00AD5850" w:rsidP="00AD5850">
            <w:pPr>
              <w:spacing w:after="0" w:line="240" w:lineRule="auto"/>
              <w:rPr>
                <w:sz w:val="20"/>
                <w:szCs w:val="18"/>
                <w:lang w:val="vi-VN"/>
              </w:rPr>
            </w:pPr>
            <w:r w:rsidRPr="00087991">
              <w:rPr>
                <w:sz w:val="20"/>
                <w:szCs w:val="18"/>
                <w:lang w:val="vi-VN"/>
              </w:rPr>
              <w:t>&lt;span id="giaKhachMoi"&gt;1.000.000 VND&lt;/span&gt;</w:t>
            </w:r>
          </w:p>
          <w:p w14:paraId="6E7D4B9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7C8BF4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4B5F239E"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id="tienKhachMoi"&gt;1.000.000 VND&lt;/span&gt;</w:t>
            </w:r>
          </w:p>
          <w:p w14:paraId="1BE644E9"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BEE50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08C440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101AFCF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76684914"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for="amNhac"&gt;Âm nhạc phù hợp với không khí sự kiện&lt;/label&gt;</w:t>
            </w:r>
          </w:p>
          <w:p w14:paraId="19C875E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A611A6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3A3FC82D"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id="amNhac" min="1" max="100" value="1"&gt;</w:t>
            </w:r>
          </w:p>
          <w:p w14:paraId="3BEF348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62BDD74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27F8DB9F"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id="giaAmNhac"&gt;1.000.000 VND&lt;/span&gt;</w:t>
            </w:r>
          </w:p>
          <w:p w14:paraId="110E1CE9" w14:textId="77777777" w:rsidR="00AD5850" w:rsidRPr="00087991" w:rsidRDefault="00AD5850" w:rsidP="00AD5850">
            <w:pPr>
              <w:spacing w:after="0" w:line="240" w:lineRule="auto"/>
              <w:rPr>
                <w:sz w:val="20"/>
                <w:szCs w:val="18"/>
                <w:lang w:val="vi-VN"/>
              </w:rPr>
            </w:pPr>
            <w:r w:rsidRPr="00087991">
              <w:rPr>
                <w:sz w:val="20"/>
                <w:szCs w:val="18"/>
                <w:lang w:val="vi-VN"/>
              </w:rPr>
              <w:lastRenderedPageBreak/>
              <w:t xml:space="preserve">                            &lt;/div&gt;</w:t>
            </w:r>
          </w:p>
          <w:p w14:paraId="6577C8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3F4CDC0A"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id="tienAmNhac"&gt;1.000.000 VND&lt;/span&gt;</w:t>
            </w:r>
          </w:p>
          <w:p w14:paraId="02A234D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3D1E157"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45BE9A27"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class="row" style="margin-bottom: 20px;"&gt;</w:t>
            </w:r>
          </w:p>
          <w:p w14:paraId="3C2CA8F4"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class="col-sm-4"&gt;</w:t>
            </w:r>
          </w:p>
          <w:p w14:paraId="185A69DE" w14:textId="77777777" w:rsidR="00AD5850" w:rsidRPr="00087991" w:rsidRDefault="00AD5850" w:rsidP="00AD5850">
            <w:pPr>
              <w:spacing w:after="0" w:line="240" w:lineRule="auto"/>
              <w:rPr>
                <w:sz w:val="20"/>
                <w:szCs w:val="18"/>
                <w:lang w:val="vi-VN"/>
              </w:rPr>
            </w:pPr>
            <w:r w:rsidRPr="00087991">
              <w:rPr>
                <w:sz w:val="20"/>
                <w:szCs w:val="18"/>
                <w:lang w:val="vi-VN"/>
              </w:rPr>
              <w:t xml:space="preserve">                                &lt;label for="nuocUong"&gt;Nước uống và đồ ăn nhẹ (bàn)&lt;/label&gt;</w:t>
            </w:r>
          </w:p>
          <w:p w14:paraId="5F9C193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280AD07"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class="col-sm-2"&gt;</w:t>
            </w:r>
          </w:p>
          <w:p w14:paraId="1D7A88B0" w14:textId="77777777" w:rsidR="00AD5850" w:rsidRPr="00087991" w:rsidRDefault="00AD5850" w:rsidP="00AD5850">
            <w:pPr>
              <w:spacing w:after="0" w:line="240" w:lineRule="auto"/>
              <w:rPr>
                <w:sz w:val="20"/>
                <w:szCs w:val="18"/>
                <w:lang w:val="vi-VN"/>
              </w:rPr>
            </w:pPr>
            <w:r w:rsidRPr="00087991">
              <w:rPr>
                <w:sz w:val="20"/>
                <w:szCs w:val="18"/>
                <w:lang w:val="vi-VN"/>
              </w:rPr>
              <w:t xml:space="preserve">                                &lt;input class="form-number" type="number" id="nuocUong" min="1" max="100" value="1"&gt;</w:t>
            </w:r>
          </w:p>
          <w:p w14:paraId="00DA82B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9D44DA3"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40B34CCB"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id="giaNuocUong"&gt;1.000.000 VND&lt;/span&gt;</w:t>
            </w:r>
          </w:p>
          <w:p w14:paraId="3995E03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45C84B7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class="col-sm-3"&gt;</w:t>
            </w:r>
          </w:p>
          <w:p w14:paraId="3004F79E"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id="tienNuocUong"&gt;1.000.000 VND&lt;/span&gt;</w:t>
            </w:r>
          </w:p>
          <w:p w14:paraId="499C2FE1"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07E5AF85"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118B408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6386D1E"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class="service-info"&gt;</w:t>
            </w:r>
          </w:p>
          <w:p w14:paraId="5DBED018"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class="d-flex" style="justify-content: space-between;"&gt;</w:t>
            </w:r>
          </w:p>
          <w:p w14:paraId="7C420B65"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&lt;h4&gt;&lt;b&gt;TỔNG CỘNG:&lt;/b&gt;&lt;/h4&gt;</w:t>
            </w:r>
          </w:p>
          <w:p w14:paraId="0CBC2A5D" w14:textId="77777777" w:rsidR="00AD5850" w:rsidRPr="00087991" w:rsidRDefault="00AD5850" w:rsidP="00AD5850">
            <w:pPr>
              <w:spacing w:after="0" w:line="240" w:lineRule="auto"/>
              <w:rPr>
                <w:sz w:val="20"/>
                <w:szCs w:val="18"/>
                <w:lang w:val="vi-VN"/>
              </w:rPr>
            </w:pPr>
            <w:r w:rsidRPr="00087991">
              <w:rPr>
                <w:sz w:val="20"/>
                <w:szCs w:val="18"/>
                <w:lang w:val="vi-VN"/>
              </w:rPr>
              <w:t xml:space="preserve">                            &lt;span id="tongTien"&gt;VND&lt;/span&gt;</w:t>
            </w:r>
          </w:p>
          <w:p w14:paraId="29B1F140"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A80F852"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0C333FD"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class="service-info"&gt;</w:t>
            </w:r>
          </w:p>
          <w:p w14:paraId="4BAE2E5A"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 class="d-flex" style="justify-content: space-between;"&gt;</w:t>
            </w:r>
          </w:p>
          <w:p w14:paraId="74350A6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31DE3910" w14:textId="77777777" w:rsidR="00AD5850" w:rsidRPr="00087991" w:rsidRDefault="00AD5850" w:rsidP="00AD5850">
            <w:pPr>
              <w:spacing w:after="0" w:line="240" w:lineRule="auto"/>
              <w:rPr>
                <w:sz w:val="20"/>
                <w:szCs w:val="18"/>
                <w:lang w:val="vi-VN"/>
              </w:rPr>
            </w:pPr>
            <w:r w:rsidRPr="00087991">
              <w:rPr>
                <w:sz w:val="20"/>
                <w:szCs w:val="18"/>
                <w:lang w:val="vi-VN"/>
              </w:rPr>
              <w:t xml:space="preserve">                                &lt;h4&gt;&lt;b&gt;THANH TOÁN:&lt;/b&gt;&lt;/h4&gt;</w:t>
            </w:r>
          </w:p>
          <w:p w14:paraId="353FF4A7" w14:textId="77777777" w:rsidR="00AD5850" w:rsidRPr="00087991" w:rsidRDefault="00AD5850" w:rsidP="00AD5850">
            <w:pPr>
              <w:spacing w:after="0" w:line="240" w:lineRule="auto"/>
              <w:rPr>
                <w:sz w:val="20"/>
                <w:szCs w:val="18"/>
                <w:lang w:val="vi-VN"/>
              </w:rPr>
            </w:pPr>
            <w:r w:rsidRPr="00087991">
              <w:rPr>
                <w:sz w:val="20"/>
                <w:szCs w:val="18"/>
                <w:lang w:val="vi-VN"/>
              </w:rPr>
              <w:t xml:space="preserve">                                &lt;p&gt;Chọn số tiền bạn muốn thanh toán/cọc (tối thiểu 30%)&lt;/p&gt;</w:t>
            </w:r>
          </w:p>
          <w:p w14:paraId="71997C56"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2843EEFF" w14:textId="77777777" w:rsidR="00AD5850" w:rsidRPr="00087991" w:rsidRDefault="00AD5850" w:rsidP="00AD5850">
            <w:pPr>
              <w:spacing w:after="0" w:line="240" w:lineRule="auto"/>
              <w:rPr>
                <w:sz w:val="20"/>
                <w:szCs w:val="18"/>
                <w:lang w:val="vi-VN"/>
              </w:rPr>
            </w:pPr>
            <w:r w:rsidRPr="00087991">
              <w:rPr>
                <w:sz w:val="20"/>
                <w:szCs w:val="18"/>
                <w:lang w:val="vi-VN"/>
              </w:rPr>
              <w:t xml:space="preserve">                            &lt;div&gt;</w:t>
            </w:r>
          </w:p>
          <w:p w14:paraId="51347AF0" w14:textId="77777777" w:rsidR="00AD5850" w:rsidRPr="00087991" w:rsidRDefault="00AD5850" w:rsidP="00AD5850">
            <w:pPr>
              <w:spacing w:after="0" w:line="240" w:lineRule="auto"/>
              <w:rPr>
                <w:sz w:val="20"/>
                <w:szCs w:val="18"/>
                <w:lang w:val="vi-VN"/>
              </w:rPr>
            </w:pPr>
            <w:r w:rsidRPr="00087991">
              <w:rPr>
                <w:sz w:val="20"/>
                <w:szCs w:val="18"/>
                <w:lang w:val="vi-VN"/>
              </w:rPr>
              <w:t xml:space="preserve">                                &lt;select title="tienCoc" class="form-select" name="tienCoc" id="tienCoc" style="height: 50px;"&gt;</w:t>
            </w:r>
          </w:p>
          <w:p w14:paraId="655D1BE8" w14:textId="77777777" w:rsidR="00AD5850" w:rsidRPr="00087991" w:rsidRDefault="00AD5850" w:rsidP="00AD5850">
            <w:pPr>
              <w:spacing w:after="0" w:line="240" w:lineRule="auto"/>
              <w:rPr>
                <w:sz w:val="20"/>
                <w:szCs w:val="18"/>
                <w:lang w:val="vi-VN"/>
              </w:rPr>
            </w:pPr>
            <w:r w:rsidRPr="00087991">
              <w:rPr>
                <w:sz w:val="20"/>
                <w:szCs w:val="18"/>
                <w:lang w:val="vi-VN"/>
              </w:rPr>
              <w:t xml:space="preserve">                                    &lt;option value="30"&gt;30%&lt;/option&gt;</w:t>
            </w:r>
          </w:p>
          <w:p w14:paraId="40048180" w14:textId="77777777" w:rsidR="00AD5850" w:rsidRPr="00087991" w:rsidRDefault="00AD5850" w:rsidP="00AD5850">
            <w:pPr>
              <w:spacing w:after="0" w:line="240" w:lineRule="auto"/>
              <w:rPr>
                <w:sz w:val="20"/>
                <w:szCs w:val="18"/>
                <w:lang w:val="vi-VN"/>
              </w:rPr>
            </w:pPr>
            <w:r w:rsidRPr="00087991">
              <w:rPr>
                <w:sz w:val="20"/>
                <w:szCs w:val="18"/>
                <w:lang w:val="vi-VN"/>
              </w:rPr>
              <w:t xml:space="preserve">                                    &lt;option value="50"&gt;50%&lt;/option&gt;</w:t>
            </w:r>
          </w:p>
          <w:p w14:paraId="15BFAAF2" w14:textId="77777777" w:rsidR="00AD5850" w:rsidRPr="00087991" w:rsidRDefault="00AD5850" w:rsidP="00AD5850">
            <w:pPr>
              <w:rPr>
                <w:sz w:val="20"/>
                <w:szCs w:val="18"/>
                <w:lang w:val="vi-VN"/>
              </w:rPr>
            </w:pPr>
            <w:r w:rsidRPr="00087991">
              <w:rPr>
                <w:sz w:val="20"/>
                <w:szCs w:val="18"/>
                <w:lang w:val="vi-VN"/>
              </w:rPr>
              <w:t xml:space="preserve">                                    &lt;option value="70"&gt;70%&lt;/option&gt;</w:t>
            </w:r>
          </w:p>
          <w:p w14:paraId="747B5EEB" w14:textId="77777777" w:rsidR="00D56F04" w:rsidRPr="00087991" w:rsidRDefault="00D56F04" w:rsidP="00D56F04">
            <w:pPr>
              <w:spacing w:after="0" w:line="240" w:lineRule="auto"/>
              <w:rPr>
                <w:sz w:val="20"/>
                <w:szCs w:val="18"/>
                <w:lang w:val="vi-VN"/>
              </w:rPr>
            </w:pPr>
            <w:r w:rsidRPr="00087991">
              <w:rPr>
                <w:sz w:val="20"/>
                <w:szCs w:val="18"/>
                <w:lang w:val="vi-VN"/>
              </w:rPr>
              <w:t>&lt;option value="100"&gt;100%&lt;/option&gt;</w:t>
            </w:r>
          </w:p>
          <w:p w14:paraId="3BF551E3" w14:textId="77777777" w:rsidR="00D56F04" w:rsidRPr="00087991" w:rsidRDefault="00D56F04" w:rsidP="00D56F04">
            <w:pPr>
              <w:spacing w:after="0" w:line="240" w:lineRule="auto"/>
              <w:rPr>
                <w:sz w:val="20"/>
                <w:szCs w:val="18"/>
                <w:lang w:val="vi-VN"/>
              </w:rPr>
            </w:pPr>
            <w:r w:rsidRPr="00087991">
              <w:rPr>
                <w:sz w:val="20"/>
                <w:szCs w:val="18"/>
                <w:lang w:val="vi-VN"/>
              </w:rPr>
              <w:t xml:space="preserve">                                &lt;/select&gt;</w:t>
            </w:r>
          </w:p>
          <w:p w14:paraId="4D533653"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C57E539"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30171BC"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974EB5A"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class="service-info"&gt;</w:t>
            </w:r>
          </w:p>
          <w:p w14:paraId="65759C0F"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class="d-flex" style="justify-content: space-between;"&gt;</w:t>
            </w:r>
          </w:p>
          <w:p w14:paraId="6BF0C669" w14:textId="77777777" w:rsidR="00D56F04" w:rsidRPr="00087991" w:rsidRDefault="00D56F04" w:rsidP="00D56F04">
            <w:pPr>
              <w:spacing w:after="0" w:line="240" w:lineRule="auto"/>
              <w:rPr>
                <w:sz w:val="20"/>
                <w:szCs w:val="18"/>
                <w:lang w:val="vi-VN"/>
              </w:rPr>
            </w:pPr>
            <w:r w:rsidRPr="00087991">
              <w:rPr>
                <w:sz w:val="20"/>
                <w:szCs w:val="18"/>
                <w:lang w:val="vi-VN"/>
              </w:rPr>
              <w:t xml:space="preserve">                            &lt;h4&gt;&lt;b&gt;SỐ TIỀN CẦN THANH TOÁN:&lt;/b&gt;&lt;/h4&gt;</w:t>
            </w:r>
          </w:p>
          <w:p w14:paraId="0EF8979E"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id="tienCanThanhToan"&gt;VND&lt;/span&gt;</w:t>
            </w:r>
          </w:p>
          <w:p w14:paraId="71DD4A68"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517C78F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class="text-center"&gt; </w:t>
            </w:r>
          </w:p>
          <w:p w14:paraId="2F392E8A"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class="container mt-3"&gt;</w:t>
            </w:r>
          </w:p>
          <w:p w14:paraId="3FBB2E50" w14:textId="77777777" w:rsidR="00D56F04" w:rsidRPr="00087991" w:rsidRDefault="00D56F04" w:rsidP="00D56F04">
            <w:pPr>
              <w:spacing w:after="0" w:line="240" w:lineRule="auto"/>
              <w:rPr>
                <w:sz w:val="20"/>
                <w:szCs w:val="18"/>
                <w:lang w:val="vi-VN"/>
              </w:rPr>
            </w:pPr>
            <w:r w:rsidRPr="00087991">
              <w:rPr>
                <w:sz w:val="20"/>
                <w:szCs w:val="18"/>
                <w:lang w:val="vi-VN"/>
              </w:rPr>
              <w:t xml:space="preserve">                                &lt;button id="btnSubmit" type="button" class="btn btn-primary" data-bs-toggle="modal" data-bs-target="#myModal"&gt;</w:t>
            </w:r>
          </w:p>
          <w:p w14:paraId="0AEC8629" w14:textId="77777777" w:rsidR="00D56F04" w:rsidRPr="00087991" w:rsidRDefault="00D56F04" w:rsidP="00D56F04">
            <w:pPr>
              <w:spacing w:after="0" w:line="240" w:lineRule="auto"/>
              <w:rPr>
                <w:sz w:val="20"/>
                <w:szCs w:val="18"/>
                <w:lang w:val="vi-VN"/>
              </w:rPr>
            </w:pPr>
            <w:r w:rsidRPr="00087991">
              <w:rPr>
                <w:sz w:val="20"/>
                <w:szCs w:val="18"/>
                <w:lang w:val="vi-VN"/>
              </w:rPr>
              <w:t xml:space="preserve">                                  Xác nhận</w:t>
            </w:r>
          </w:p>
          <w:p w14:paraId="2EE3973B" w14:textId="77777777" w:rsidR="00D56F04" w:rsidRPr="00087991" w:rsidRDefault="00D56F04" w:rsidP="00D56F04">
            <w:pPr>
              <w:spacing w:after="0" w:line="240" w:lineRule="auto"/>
              <w:rPr>
                <w:sz w:val="20"/>
                <w:szCs w:val="18"/>
                <w:lang w:val="vi-VN"/>
              </w:rPr>
            </w:pPr>
            <w:r w:rsidRPr="00087991">
              <w:rPr>
                <w:sz w:val="20"/>
                <w:szCs w:val="18"/>
                <w:lang w:val="vi-VN"/>
              </w:rPr>
              <w:t xml:space="preserve">                                &lt;/button&gt;</w:t>
            </w:r>
          </w:p>
          <w:p w14:paraId="6C2D7F1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87141DD"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1BF8913B" w14:textId="77777777" w:rsidR="00D56F04" w:rsidRPr="00087991" w:rsidRDefault="00D56F04" w:rsidP="00D56F04">
            <w:pPr>
              <w:spacing w:after="0" w:line="240" w:lineRule="auto"/>
              <w:rPr>
                <w:sz w:val="20"/>
                <w:szCs w:val="18"/>
                <w:lang w:val="vi-VN"/>
              </w:rPr>
            </w:pPr>
            <w:r w:rsidRPr="00087991">
              <w:rPr>
                <w:sz w:val="20"/>
                <w:szCs w:val="18"/>
                <w:lang w:val="vi-VN"/>
              </w:rPr>
              <w:t xml:space="preserve">                              &lt;!-- The Modal --&gt;</w:t>
            </w:r>
          </w:p>
          <w:p w14:paraId="29E84506"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class="modal fade" id="myModal"&gt;</w:t>
            </w:r>
          </w:p>
          <w:p w14:paraId="4EACC0AF"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class="modal-dialog"&gt;</w:t>
            </w:r>
          </w:p>
          <w:p w14:paraId="5468DAAE"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class="modal-content"&gt;</w:t>
            </w:r>
          </w:p>
          <w:p w14:paraId="559A2EA2" w14:textId="77777777" w:rsidR="00D56F04" w:rsidRPr="00087991" w:rsidRDefault="00D56F04" w:rsidP="00D56F04">
            <w:pPr>
              <w:spacing w:after="0" w:line="240" w:lineRule="auto"/>
              <w:rPr>
                <w:sz w:val="20"/>
                <w:szCs w:val="18"/>
                <w:lang w:val="vi-VN"/>
              </w:rPr>
            </w:pPr>
          </w:p>
          <w:p w14:paraId="16FBEC7F" w14:textId="77777777" w:rsidR="00D56F04" w:rsidRPr="00087991" w:rsidRDefault="00D56F04" w:rsidP="00D56F04">
            <w:pPr>
              <w:spacing w:after="0" w:line="240" w:lineRule="auto"/>
              <w:rPr>
                <w:sz w:val="20"/>
                <w:szCs w:val="18"/>
                <w:lang w:val="vi-VN"/>
              </w:rPr>
            </w:pPr>
            <w:r w:rsidRPr="00087991">
              <w:rPr>
                <w:sz w:val="20"/>
                <w:szCs w:val="18"/>
                <w:lang w:val="vi-VN"/>
              </w:rPr>
              <w:lastRenderedPageBreak/>
              <w:t xml:space="preserve">                                        &lt;div class="modal-header"&gt;</w:t>
            </w:r>
          </w:p>
          <w:p w14:paraId="59AC9056" w14:textId="77777777" w:rsidR="00D56F04" w:rsidRPr="00087991" w:rsidRDefault="00D56F04" w:rsidP="00D56F04">
            <w:pPr>
              <w:spacing w:after="0" w:line="240" w:lineRule="auto"/>
              <w:rPr>
                <w:sz w:val="20"/>
                <w:szCs w:val="18"/>
                <w:lang w:val="vi-VN"/>
              </w:rPr>
            </w:pPr>
            <w:r w:rsidRPr="00087991">
              <w:rPr>
                <w:sz w:val="20"/>
                <w:szCs w:val="18"/>
                <w:lang w:val="vi-VN"/>
              </w:rPr>
              <w:t xml:space="preserve">                                            &lt;h3 class="modal-title" style="text-align: center;"&gt;THANH TOÁN DỊCH VỤ&lt;/h3&gt;</w:t>
            </w:r>
          </w:p>
          <w:p w14:paraId="4C2A2907" w14:textId="77777777" w:rsidR="00D56F04" w:rsidRPr="00087991" w:rsidRDefault="00D56F04" w:rsidP="00D56F04">
            <w:pPr>
              <w:spacing w:after="0" w:line="240" w:lineRule="auto"/>
              <w:rPr>
                <w:sz w:val="20"/>
                <w:szCs w:val="18"/>
                <w:lang w:val="vi-VN"/>
              </w:rPr>
            </w:pPr>
            <w:r w:rsidRPr="00087991">
              <w:rPr>
                <w:sz w:val="20"/>
                <w:szCs w:val="18"/>
                <w:lang w:val="vi-VN"/>
              </w:rPr>
              <w:t xml:space="preserve">                                            &lt;button type="button" class="btn-close" data-bs-dismiss="modal"&gt;&lt;/button&gt;</w:t>
            </w:r>
          </w:p>
          <w:p w14:paraId="0874E011"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6C49C9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class="modal-body"&gt;</w:t>
            </w:r>
          </w:p>
          <w:p w14:paraId="3FB7C0A4"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 row"&gt;</w:t>
            </w:r>
          </w:p>
          <w:p w14:paraId="07663C7B"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class="col" style="text-align: center;"&gt;</w:t>
            </w:r>
          </w:p>
          <w:p w14:paraId="782AF98C"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style="position: relative;"&gt;</w:t>
            </w:r>
          </w:p>
          <w:p w14:paraId="23B458E9"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block;"&gt;&lt;b&gt;THÔNG TIN TÀI KHOẢN NGÂN HÀNG:&lt;/b&gt;&lt;/span&gt;</w:t>
            </w:r>
          </w:p>
          <w:p w14:paraId="58C3AF98"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style="position: absolute;"&gt;</w:t>
            </w:r>
          </w:p>
          <w:p w14:paraId="663448F6" w14:textId="77777777" w:rsidR="00D56F04" w:rsidRPr="00087991" w:rsidRDefault="00D56F04" w:rsidP="00D56F04">
            <w:pPr>
              <w:spacing w:after="0" w:line="240" w:lineRule="auto"/>
              <w:rPr>
                <w:sz w:val="20"/>
                <w:szCs w:val="18"/>
                <w:lang w:val="vi-VN"/>
              </w:rPr>
            </w:pPr>
            <w:r w:rsidRPr="00087991">
              <w:rPr>
                <w:sz w:val="20"/>
                <w:szCs w:val="18"/>
                <w:lang w:val="vi-VN"/>
              </w:rPr>
              <w:t xml:space="preserve">                                                            &lt;img src="../img/thenganhang.png" alt="bank" width="50%"&gt;</w:t>
            </w:r>
          </w:p>
          <w:p w14:paraId="7EDFF109"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702EE72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style="height: 70px; "&gt;&lt;/div&gt;</w:t>
            </w:r>
          </w:p>
          <w:p w14:paraId="52666077"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 row taikhoan" style="margin: 0 45px;"&gt;</w:t>
            </w:r>
          </w:p>
          <w:p w14:paraId="3C8F8FF8"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class="col-6 label-taikhoan"&gt;</w:t>
            </w:r>
          </w:p>
          <w:p w14:paraId="6A92F5A8"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block;"&gt;&lt;b&gt;SỐ TÀI KHOẢN:&lt;/b&gt;&lt;/span&gt;</w:t>
            </w:r>
          </w:p>
          <w:p w14:paraId="22E722B2"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block;"&gt;&lt;b&gt;TÊN NGÂN HÀNG:&lt;/b&gt;&lt;/span&gt;</w:t>
            </w:r>
          </w:p>
          <w:p w14:paraId="182AD963"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block;"&gt;&lt;b&gt;CHỦ TÀI KHOẢN:&lt;/b&gt;&lt;/span&gt;</w:t>
            </w:r>
          </w:p>
          <w:p w14:paraId="6EB72D03" w14:textId="77777777" w:rsidR="00D56F04" w:rsidRPr="00087991" w:rsidRDefault="00D56F04" w:rsidP="00D56F04">
            <w:pPr>
              <w:rPr>
                <w:sz w:val="20"/>
                <w:szCs w:val="18"/>
                <w:lang w:val="vi-VN"/>
              </w:rPr>
            </w:pPr>
            <w:r w:rsidRPr="00087991">
              <w:rPr>
                <w:sz w:val="20"/>
                <w:szCs w:val="18"/>
                <w:lang w:val="vi-VN"/>
              </w:rPr>
              <w:t xml:space="preserve">                                                            &lt;/div&gt;</w:t>
            </w:r>
          </w:p>
          <w:p w14:paraId="2C4AEA14" w14:textId="77777777" w:rsidR="00D56F04" w:rsidRPr="00087991" w:rsidRDefault="00D56F04" w:rsidP="00D56F04">
            <w:pPr>
              <w:spacing w:after="0" w:line="240" w:lineRule="auto"/>
              <w:rPr>
                <w:sz w:val="20"/>
                <w:szCs w:val="18"/>
                <w:lang w:val="vi-VN"/>
              </w:rPr>
            </w:pPr>
            <w:r w:rsidRPr="00087991">
              <w:rPr>
                <w:sz w:val="20"/>
                <w:szCs w:val="18"/>
                <w:lang w:val="vi-VN"/>
              </w:rPr>
              <w:t>&lt;div class="col-6 label-taikhoan"&gt;</w:t>
            </w:r>
          </w:p>
          <w:p w14:paraId="5102BA83"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block;"&gt;070120109144&lt;/span&gt;</w:t>
            </w:r>
          </w:p>
          <w:p w14:paraId="70BA04BC"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block;"&gt;SACOMBANK&lt;/span&gt;</w:t>
            </w:r>
          </w:p>
          <w:p w14:paraId="2B5495A3"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block;"&gt;TRẦN THỊ HỒNG SIM&lt;/span&gt;</w:t>
            </w:r>
          </w:p>
          <w:p w14:paraId="66FD5312"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1F68D6F9"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140BC47C"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27D7B1A"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42E854CF"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660A6429"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 style="display: block; margin-top: 20px; margin-bottom: 10px;"&gt;&lt;b&gt;QUÉT MÃ QR</w:t>
            </w:r>
          </w:p>
          <w:p w14:paraId="37B1665E" w14:textId="77777777" w:rsidR="00D56F04" w:rsidRPr="00087991" w:rsidRDefault="00D56F04" w:rsidP="00D56F04">
            <w:pPr>
              <w:spacing w:after="0" w:line="240" w:lineRule="auto"/>
              <w:rPr>
                <w:sz w:val="20"/>
                <w:szCs w:val="18"/>
                <w:lang w:val="vi-VN"/>
              </w:rPr>
            </w:pPr>
            <w:r w:rsidRPr="00087991">
              <w:rPr>
                <w:sz w:val="20"/>
                <w:szCs w:val="18"/>
                <w:lang w:val="vi-VN"/>
              </w:rPr>
              <w:t xml:space="preserve">                                                                ĐỂ THANH TOÁN&lt;/b&gt;&lt;/span&gt;</w:t>
            </w:r>
          </w:p>
          <w:p w14:paraId="2BB0E616" w14:textId="77777777" w:rsidR="00D56F04" w:rsidRPr="00087991" w:rsidRDefault="00D56F04" w:rsidP="00D56F04">
            <w:pPr>
              <w:spacing w:after="0" w:line="240" w:lineRule="auto"/>
              <w:rPr>
                <w:sz w:val="20"/>
                <w:szCs w:val="18"/>
                <w:lang w:val="vi-VN"/>
              </w:rPr>
            </w:pPr>
            <w:r w:rsidRPr="00087991">
              <w:rPr>
                <w:sz w:val="20"/>
                <w:szCs w:val="18"/>
                <w:lang w:val="vi-VN"/>
              </w:rPr>
              <w:t xml:space="preserve">                                                        &lt;img src="../img/QRthanhtoan.jpg" alt="qr" width="50%"&gt;</w:t>
            </w:r>
          </w:p>
          <w:p w14:paraId="3C77ADD6"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5654CE6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E7EE8DD"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class="col"&gt;</w:t>
            </w:r>
          </w:p>
          <w:p w14:paraId="35B8168A"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72458512" w14:textId="77777777" w:rsidR="00D56F04" w:rsidRPr="00087991" w:rsidRDefault="00D56F04" w:rsidP="00D56F04">
            <w:pPr>
              <w:spacing w:after="0" w:line="240" w:lineRule="auto"/>
              <w:rPr>
                <w:sz w:val="20"/>
                <w:szCs w:val="18"/>
                <w:lang w:val="vi-VN"/>
              </w:rPr>
            </w:pPr>
            <w:r w:rsidRPr="00087991">
              <w:rPr>
                <w:sz w:val="20"/>
                <w:szCs w:val="18"/>
                <w:lang w:val="vi-VN"/>
              </w:rPr>
              <w:t xml:space="preserve">                                                        &lt;span&gt;&lt;b&gt;Số tiền bạn cần thanh toán là:&lt;/b&gt;&lt;/span&gt;</w:t>
            </w:r>
          </w:p>
          <w:p w14:paraId="700EF4AE"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8CD9BD8"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class="form-group"&gt;</w:t>
            </w:r>
          </w:p>
          <w:p w14:paraId="52E05ED8" w14:textId="77777777" w:rsidR="00D56F04" w:rsidRPr="00087991" w:rsidRDefault="00D56F04" w:rsidP="00D56F04">
            <w:pPr>
              <w:spacing w:after="0" w:line="240" w:lineRule="auto"/>
              <w:rPr>
                <w:sz w:val="20"/>
                <w:szCs w:val="18"/>
                <w:lang w:val="vi-VN"/>
              </w:rPr>
            </w:pPr>
            <w:r w:rsidRPr="00087991">
              <w:rPr>
                <w:sz w:val="20"/>
                <w:szCs w:val="18"/>
                <w:lang w:val="vi-VN"/>
              </w:rPr>
              <w:t xml:space="preserve">                                                        &lt;label for="file"&gt;Chọn tệp minh chứng:&lt;/label&gt;</w:t>
            </w:r>
          </w:p>
          <w:p w14:paraId="04A37936" w14:textId="77777777" w:rsidR="00D56F04" w:rsidRPr="00087991" w:rsidRDefault="00D56F04" w:rsidP="00D56F04">
            <w:pPr>
              <w:spacing w:after="0" w:line="240" w:lineRule="auto"/>
              <w:rPr>
                <w:sz w:val="20"/>
                <w:szCs w:val="18"/>
                <w:lang w:val="vi-VN"/>
              </w:rPr>
            </w:pPr>
            <w:r w:rsidRPr="00087991">
              <w:rPr>
                <w:sz w:val="20"/>
                <w:szCs w:val="18"/>
                <w:lang w:val="vi-VN"/>
              </w:rPr>
              <w:t xml:space="preserve">                                                        &lt;input type="file" id="file" name="file" onchange="previewImage()"&gt;</w:t>
            </w:r>
          </w:p>
          <w:p w14:paraId="0E6DBFF2" w14:textId="77777777" w:rsidR="00D56F04" w:rsidRPr="00087991" w:rsidRDefault="00D56F04" w:rsidP="00D56F04">
            <w:pPr>
              <w:spacing w:after="0" w:line="240" w:lineRule="auto"/>
              <w:rPr>
                <w:sz w:val="20"/>
                <w:szCs w:val="18"/>
                <w:lang w:val="vi-VN"/>
              </w:rPr>
            </w:pPr>
            <w:r w:rsidRPr="00087991">
              <w:rPr>
                <w:sz w:val="20"/>
                <w:szCs w:val="18"/>
                <w:lang w:val="vi-VN"/>
              </w:rPr>
              <w:t xml:space="preserve">                                                        &lt;img id="preview" src="#" alt="Hình ảnh minh chứng"</w:t>
            </w:r>
          </w:p>
          <w:p w14:paraId="23696AA7" w14:textId="77777777" w:rsidR="00D56F04" w:rsidRPr="00087991" w:rsidRDefault="00D56F04" w:rsidP="00D56F04">
            <w:pPr>
              <w:spacing w:after="0" w:line="240" w:lineRule="auto"/>
              <w:rPr>
                <w:sz w:val="20"/>
                <w:szCs w:val="18"/>
                <w:lang w:val="vi-VN"/>
              </w:rPr>
            </w:pPr>
            <w:r w:rsidRPr="00087991">
              <w:rPr>
                <w:sz w:val="20"/>
                <w:szCs w:val="18"/>
                <w:lang w:val="vi-VN"/>
              </w:rPr>
              <w:t xml:space="preserve">                                                            style="display: none; max-width: 100%; margin-top: 10px;"&gt;</w:t>
            </w:r>
          </w:p>
          <w:p w14:paraId="1E2D43F0"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49941BAA"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51F61B8E"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698BE569"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class="form-group" style="text-align: center;"&gt;</w:t>
            </w:r>
          </w:p>
          <w:p w14:paraId="36ECCA48" w14:textId="77777777" w:rsidR="00D56F04" w:rsidRPr="00087991" w:rsidRDefault="00D56F04" w:rsidP="00D56F04">
            <w:pPr>
              <w:spacing w:after="0" w:line="240" w:lineRule="auto"/>
              <w:rPr>
                <w:sz w:val="20"/>
                <w:szCs w:val="18"/>
                <w:lang w:val="vi-VN"/>
              </w:rPr>
            </w:pPr>
            <w:r w:rsidRPr="00087991">
              <w:rPr>
                <w:sz w:val="20"/>
                <w:szCs w:val="18"/>
                <w:lang w:val="vi-VN"/>
              </w:rPr>
              <w:t xml:space="preserve">                                                &lt;button type="button"&gt;Xác nhận thanh toán&lt;/button&gt;</w:t>
            </w:r>
          </w:p>
          <w:p w14:paraId="3518FD88"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1AC307ED"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4713C772"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5CD72AAB"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458CBC2F"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431C3DA7"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D75FCB2"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26C0804"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257C42A5"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2B156878" w14:textId="77777777" w:rsidR="00D56F04" w:rsidRPr="00087991" w:rsidRDefault="00D56F04" w:rsidP="00D56F04">
            <w:pPr>
              <w:spacing w:after="0" w:line="240" w:lineRule="auto"/>
              <w:rPr>
                <w:sz w:val="20"/>
                <w:szCs w:val="18"/>
                <w:lang w:val="vi-VN"/>
              </w:rPr>
            </w:pPr>
            <w:r w:rsidRPr="00087991">
              <w:rPr>
                <w:sz w:val="20"/>
                <w:szCs w:val="18"/>
                <w:lang w:val="vi-VN"/>
              </w:rPr>
              <w:t xml:space="preserve">                &lt;/form&gt;</w:t>
            </w:r>
          </w:p>
          <w:p w14:paraId="6F5583BB"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3EAB895B"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55C13B9A" w14:textId="77777777" w:rsidR="00D56F04" w:rsidRPr="00087991" w:rsidRDefault="00D56F04" w:rsidP="00D56F04">
            <w:pPr>
              <w:spacing w:after="0" w:line="240" w:lineRule="auto"/>
              <w:rPr>
                <w:sz w:val="20"/>
                <w:szCs w:val="18"/>
                <w:lang w:val="vi-VN"/>
              </w:rPr>
            </w:pPr>
          </w:p>
          <w:p w14:paraId="71187116"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 class="site-footer"&gt; &lt;/div&gt;</w:t>
            </w:r>
          </w:p>
          <w:p w14:paraId="51B759A5" w14:textId="77777777" w:rsidR="00D56F04" w:rsidRPr="00087991" w:rsidRDefault="00D56F04" w:rsidP="00D56F04">
            <w:pPr>
              <w:spacing w:after="0" w:line="240" w:lineRule="auto"/>
              <w:rPr>
                <w:sz w:val="20"/>
                <w:szCs w:val="18"/>
                <w:lang w:val="vi-VN"/>
              </w:rPr>
            </w:pPr>
            <w:r w:rsidRPr="00087991">
              <w:rPr>
                <w:sz w:val="20"/>
                <w:szCs w:val="18"/>
                <w:lang w:val="vi-VN"/>
              </w:rPr>
              <w:t xml:space="preserve">    &lt;/div&gt;</w:t>
            </w:r>
          </w:p>
          <w:p w14:paraId="01F6E424" w14:textId="77777777" w:rsidR="00D56F04" w:rsidRPr="00087991" w:rsidRDefault="00D56F04" w:rsidP="00D56F04">
            <w:pPr>
              <w:spacing w:after="0" w:line="240" w:lineRule="auto"/>
              <w:rPr>
                <w:sz w:val="20"/>
                <w:szCs w:val="18"/>
                <w:lang w:val="vi-VN"/>
              </w:rPr>
            </w:pPr>
            <w:r w:rsidRPr="00087991">
              <w:rPr>
                <w:sz w:val="20"/>
                <w:szCs w:val="18"/>
                <w:lang w:val="vi-VN"/>
              </w:rPr>
              <w:t>&lt;/body&gt;</w:t>
            </w:r>
          </w:p>
          <w:p w14:paraId="779ADA58" w14:textId="77777777" w:rsidR="00D56F04" w:rsidRPr="00087991" w:rsidRDefault="00D56F04" w:rsidP="00D56F04">
            <w:pPr>
              <w:spacing w:after="0" w:line="240" w:lineRule="auto"/>
              <w:rPr>
                <w:sz w:val="20"/>
                <w:szCs w:val="18"/>
                <w:lang w:val="vi-VN"/>
              </w:rPr>
            </w:pPr>
            <w:r w:rsidRPr="00087991">
              <w:rPr>
                <w:sz w:val="20"/>
                <w:szCs w:val="18"/>
                <w:lang w:val="vi-VN"/>
              </w:rPr>
              <w:t>&lt;script&gt;</w:t>
            </w:r>
          </w:p>
          <w:p w14:paraId="0AB754B1" w14:textId="77777777" w:rsidR="00D56F04" w:rsidRPr="00087991" w:rsidRDefault="00D56F04" w:rsidP="00D56F04">
            <w:pPr>
              <w:spacing w:after="0" w:line="240" w:lineRule="auto"/>
              <w:rPr>
                <w:sz w:val="20"/>
                <w:szCs w:val="18"/>
                <w:lang w:val="vi-VN"/>
              </w:rPr>
            </w:pPr>
            <w:r w:rsidRPr="00087991">
              <w:rPr>
                <w:sz w:val="20"/>
                <w:szCs w:val="18"/>
                <w:lang w:val="vi-VN"/>
              </w:rPr>
              <w:t xml:space="preserve">    function previewImage() {</w:t>
            </w:r>
          </w:p>
          <w:p w14:paraId="3638B1F0" w14:textId="77777777" w:rsidR="00D56F04" w:rsidRPr="00087991" w:rsidRDefault="00D56F04" w:rsidP="00D56F04">
            <w:pPr>
              <w:spacing w:after="0" w:line="240" w:lineRule="auto"/>
              <w:rPr>
                <w:sz w:val="20"/>
                <w:szCs w:val="18"/>
                <w:lang w:val="vi-VN"/>
              </w:rPr>
            </w:pPr>
            <w:r w:rsidRPr="00087991">
              <w:rPr>
                <w:sz w:val="20"/>
                <w:szCs w:val="18"/>
                <w:lang w:val="vi-VN"/>
              </w:rPr>
              <w:t xml:space="preserve">        var preview = document.getElementById('preview');</w:t>
            </w:r>
          </w:p>
          <w:p w14:paraId="380F2166" w14:textId="77777777" w:rsidR="00D56F04" w:rsidRPr="00087991" w:rsidRDefault="00D56F04" w:rsidP="00D56F04">
            <w:pPr>
              <w:spacing w:after="0" w:line="240" w:lineRule="auto"/>
              <w:rPr>
                <w:sz w:val="20"/>
                <w:szCs w:val="18"/>
                <w:lang w:val="vi-VN"/>
              </w:rPr>
            </w:pPr>
            <w:r w:rsidRPr="00087991">
              <w:rPr>
                <w:sz w:val="20"/>
                <w:szCs w:val="18"/>
                <w:lang w:val="vi-VN"/>
              </w:rPr>
              <w:t xml:space="preserve">        var file = document.getElementById('file').files[0];</w:t>
            </w:r>
          </w:p>
          <w:p w14:paraId="37811E65" w14:textId="77777777" w:rsidR="00D56F04" w:rsidRPr="00087991" w:rsidRDefault="00D56F04" w:rsidP="00D56F04">
            <w:pPr>
              <w:spacing w:after="0" w:line="240" w:lineRule="auto"/>
              <w:rPr>
                <w:sz w:val="20"/>
                <w:szCs w:val="18"/>
                <w:lang w:val="vi-VN"/>
              </w:rPr>
            </w:pPr>
            <w:r w:rsidRPr="00087991">
              <w:rPr>
                <w:sz w:val="20"/>
                <w:szCs w:val="18"/>
                <w:lang w:val="vi-VN"/>
              </w:rPr>
              <w:t xml:space="preserve">        var reader = new FileReader();</w:t>
            </w:r>
          </w:p>
          <w:p w14:paraId="6F77E872" w14:textId="77777777" w:rsidR="00D56F04" w:rsidRPr="00087991" w:rsidRDefault="00D56F04" w:rsidP="00D56F04">
            <w:pPr>
              <w:spacing w:after="0" w:line="240" w:lineRule="auto"/>
              <w:rPr>
                <w:sz w:val="20"/>
                <w:szCs w:val="18"/>
                <w:lang w:val="vi-VN"/>
              </w:rPr>
            </w:pPr>
          </w:p>
          <w:p w14:paraId="40CD0433" w14:textId="77777777" w:rsidR="00D56F04" w:rsidRPr="00087991" w:rsidRDefault="00D56F04" w:rsidP="00D56F04">
            <w:pPr>
              <w:rPr>
                <w:sz w:val="20"/>
                <w:szCs w:val="18"/>
                <w:lang w:val="vi-VN"/>
              </w:rPr>
            </w:pPr>
            <w:r w:rsidRPr="00087991">
              <w:rPr>
                <w:sz w:val="20"/>
                <w:szCs w:val="18"/>
                <w:lang w:val="vi-VN"/>
              </w:rPr>
              <w:t xml:space="preserve">        reader.onloadend = function () {</w:t>
            </w:r>
          </w:p>
          <w:p w14:paraId="311CCD8C" w14:textId="77777777" w:rsidR="00D56F04" w:rsidRPr="00087991" w:rsidRDefault="00D56F04" w:rsidP="00D56F04">
            <w:pPr>
              <w:spacing w:after="0" w:line="240" w:lineRule="auto"/>
              <w:rPr>
                <w:sz w:val="20"/>
                <w:szCs w:val="18"/>
                <w:lang w:val="vi-VN"/>
              </w:rPr>
            </w:pPr>
            <w:r w:rsidRPr="00087991">
              <w:rPr>
                <w:sz w:val="20"/>
                <w:szCs w:val="18"/>
                <w:lang w:val="vi-VN"/>
              </w:rPr>
              <w:t>preview.src = reader.result;</w:t>
            </w:r>
          </w:p>
          <w:p w14:paraId="3906381F" w14:textId="77777777" w:rsidR="00D56F04" w:rsidRPr="00087991" w:rsidRDefault="00D56F04" w:rsidP="00D56F04">
            <w:pPr>
              <w:spacing w:after="0" w:line="240" w:lineRule="auto"/>
              <w:rPr>
                <w:sz w:val="20"/>
                <w:szCs w:val="18"/>
                <w:lang w:val="vi-VN"/>
              </w:rPr>
            </w:pPr>
            <w:r w:rsidRPr="00087991">
              <w:rPr>
                <w:sz w:val="20"/>
                <w:szCs w:val="18"/>
                <w:lang w:val="vi-VN"/>
              </w:rPr>
              <w:t xml:space="preserve">            preview.style.display = 'block';</w:t>
            </w:r>
          </w:p>
          <w:p w14:paraId="3EA3C2F2"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2B7A94E8" w14:textId="77777777" w:rsidR="00D56F04" w:rsidRPr="00087991" w:rsidRDefault="00D56F04" w:rsidP="00D56F04">
            <w:pPr>
              <w:spacing w:after="0" w:line="240" w:lineRule="auto"/>
              <w:rPr>
                <w:sz w:val="20"/>
                <w:szCs w:val="18"/>
                <w:lang w:val="vi-VN"/>
              </w:rPr>
            </w:pPr>
          </w:p>
          <w:p w14:paraId="18AF5DB4" w14:textId="77777777" w:rsidR="00D56F04" w:rsidRPr="00087991" w:rsidRDefault="00D56F04" w:rsidP="00D56F04">
            <w:pPr>
              <w:spacing w:after="0" w:line="240" w:lineRule="auto"/>
              <w:rPr>
                <w:sz w:val="20"/>
                <w:szCs w:val="18"/>
                <w:lang w:val="vi-VN"/>
              </w:rPr>
            </w:pPr>
            <w:r w:rsidRPr="00087991">
              <w:rPr>
                <w:sz w:val="20"/>
                <w:szCs w:val="18"/>
                <w:lang w:val="vi-VN"/>
              </w:rPr>
              <w:t xml:space="preserve">        if (file) {</w:t>
            </w:r>
          </w:p>
          <w:p w14:paraId="1AAA7891" w14:textId="77777777" w:rsidR="00D56F04" w:rsidRPr="00087991" w:rsidRDefault="00D56F04" w:rsidP="00D56F04">
            <w:pPr>
              <w:spacing w:after="0" w:line="240" w:lineRule="auto"/>
              <w:rPr>
                <w:sz w:val="20"/>
                <w:szCs w:val="18"/>
                <w:lang w:val="vi-VN"/>
              </w:rPr>
            </w:pPr>
            <w:r w:rsidRPr="00087991">
              <w:rPr>
                <w:sz w:val="20"/>
                <w:szCs w:val="18"/>
                <w:lang w:val="vi-VN"/>
              </w:rPr>
              <w:t xml:space="preserve">            reader.readAsDataURL(file);</w:t>
            </w:r>
          </w:p>
          <w:p w14:paraId="18E012AB" w14:textId="77777777" w:rsidR="00D56F04" w:rsidRPr="00087991" w:rsidRDefault="00D56F04" w:rsidP="00D56F04">
            <w:pPr>
              <w:spacing w:after="0" w:line="240" w:lineRule="auto"/>
              <w:rPr>
                <w:sz w:val="20"/>
                <w:szCs w:val="18"/>
                <w:lang w:val="vi-VN"/>
              </w:rPr>
            </w:pPr>
            <w:r w:rsidRPr="00087991">
              <w:rPr>
                <w:sz w:val="20"/>
                <w:szCs w:val="18"/>
                <w:lang w:val="vi-VN"/>
              </w:rPr>
              <w:t xml:space="preserve">        } else {</w:t>
            </w:r>
          </w:p>
          <w:p w14:paraId="6738E23E" w14:textId="77777777" w:rsidR="00D56F04" w:rsidRPr="00087991" w:rsidRDefault="00D56F04" w:rsidP="00D56F04">
            <w:pPr>
              <w:spacing w:after="0" w:line="240" w:lineRule="auto"/>
              <w:rPr>
                <w:sz w:val="20"/>
                <w:szCs w:val="18"/>
                <w:lang w:val="vi-VN"/>
              </w:rPr>
            </w:pPr>
            <w:r w:rsidRPr="00087991">
              <w:rPr>
                <w:sz w:val="20"/>
                <w:szCs w:val="18"/>
                <w:lang w:val="vi-VN"/>
              </w:rPr>
              <w:t xml:space="preserve">            preview.src = '';</w:t>
            </w:r>
          </w:p>
          <w:p w14:paraId="0C4C403D" w14:textId="77777777" w:rsidR="00D56F04" w:rsidRPr="00087991" w:rsidRDefault="00D56F04" w:rsidP="00D56F04">
            <w:pPr>
              <w:spacing w:after="0" w:line="240" w:lineRule="auto"/>
              <w:rPr>
                <w:sz w:val="20"/>
                <w:szCs w:val="18"/>
                <w:lang w:val="vi-VN"/>
              </w:rPr>
            </w:pPr>
            <w:r w:rsidRPr="00087991">
              <w:rPr>
                <w:sz w:val="20"/>
                <w:szCs w:val="18"/>
                <w:lang w:val="vi-VN"/>
              </w:rPr>
              <w:t xml:space="preserve">            preview.style.display = 'none';</w:t>
            </w:r>
          </w:p>
          <w:p w14:paraId="64492439"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64FF8428" w14:textId="77777777" w:rsidR="00D56F04" w:rsidRPr="00087991" w:rsidRDefault="00D56F04" w:rsidP="00D56F04">
            <w:pPr>
              <w:spacing w:after="0" w:line="240" w:lineRule="auto"/>
              <w:rPr>
                <w:sz w:val="20"/>
                <w:szCs w:val="18"/>
                <w:lang w:val="vi-VN"/>
              </w:rPr>
            </w:pPr>
            <w:r w:rsidRPr="00087991">
              <w:rPr>
                <w:sz w:val="20"/>
                <w:szCs w:val="18"/>
                <w:lang w:val="vi-VN"/>
              </w:rPr>
              <w:t xml:space="preserve">    }</w:t>
            </w:r>
          </w:p>
          <w:p w14:paraId="397DF07D" w14:textId="77777777" w:rsidR="00D56F04" w:rsidRPr="00087991" w:rsidRDefault="00D56F04" w:rsidP="00D56F04">
            <w:pPr>
              <w:spacing w:after="0" w:line="240" w:lineRule="auto"/>
              <w:rPr>
                <w:sz w:val="20"/>
                <w:szCs w:val="18"/>
                <w:lang w:val="vi-VN"/>
              </w:rPr>
            </w:pPr>
            <w:r w:rsidRPr="00087991">
              <w:rPr>
                <w:sz w:val="20"/>
                <w:szCs w:val="18"/>
                <w:lang w:val="vi-VN"/>
              </w:rPr>
              <w:t>&lt;/script&gt;</w:t>
            </w:r>
          </w:p>
          <w:p w14:paraId="5E884602" w14:textId="2F7FABDA" w:rsidR="00D56F04" w:rsidRPr="00087991" w:rsidRDefault="00D56F04" w:rsidP="00D56F04">
            <w:pPr>
              <w:rPr>
                <w:sz w:val="20"/>
                <w:szCs w:val="18"/>
                <w:lang w:val="vi-VN"/>
              </w:rPr>
            </w:pPr>
            <w:r w:rsidRPr="00087991">
              <w:rPr>
                <w:sz w:val="20"/>
                <w:szCs w:val="18"/>
                <w:lang w:val="vi-VN"/>
              </w:rPr>
              <w:t>&lt;/html&gt;</w:t>
            </w:r>
          </w:p>
        </w:tc>
      </w:tr>
    </w:tbl>
    <w:p w14:paraId="4852621E" w14:textId="15B9BE36" w:rsidR="00E53A6F" w:rsidRDefault="00E53A6F" w:rsidP="00116AD2">
      <w:pPr>
        <w:jc w:val="center"/>
        <w:rPr>
          <w:lang w:val="vi-VN"/>
        </w:rPr>
      </w:pPr>
    </w:p>
    <w:p w14:paraId="11C2D1D8" w14:textId="77777777" w:rsidR="00E53A6F" w:rsidRDefault="00E53A6F">
      <w:pPr>
        <w:rPr>
          <w:lang w:val="vi-VN"/>
        </w:rPr>
      </w:pPr>
      <w:r>
        <w:rPr>
          <w:lang w:val="vi-VN"/>
        </w:rPr>
        <w:br w:type="page"/>
      </w:r>
    </w:p>
    <w:p w14:paraId="0F6BE6F0" w14:textId="7838ADAB" w:rsidR="0094126E" w:rsidRDefault="00E53A6F" w:rsidP="00E53A6F">
      <w:pPr>
        <w:jc w:val="center"/>
        <w:rPr>
          <w:lang w:val="vi-VN"/>
        </w:rPr>
      </w:pPr>
      <w:r>
        <w:rPr>
          <w:lang w:val="vi-VN"/>
        </w:rPr>
        <w:lastRenderedPageBreak/>
        <w:t>CHI TIẾT 3 GÓI DỊCH VỤ KHAI TRƯƠNG</w:t>
      </w:r>
    </w:p>
    <w:tbl>
      <w:tblPr>
        <w:tblStyle w:val="TableGrid"/>
        <w:tblW w:w="9782" w:type="dxa"/>
        <w:tblInd w:w="-431" w:type="dxa"/>
        <w:tblLayout w:type="fixed"/>
        <w:tblLook w:val="04A0" w:firstRow="1" w:lastRow="0" w:firstColumn="1" w:lastColumn="0" w:noHBand="0" w:noVBand="1"/>
      </w:tblPr>
      <w:tblGrid>
        <w:gridCol w:w="3120"/>
        <w:gridCol w:w="3685"/>
        <w:gridCol w:w="2977"/>
      </w:tblGrid>
      <w:tr w:rsidR="004551FD" w:rsidRPr="00087991" w14:paraId="43634873" w14:textId="77777777" w:rsidTr="00E53A6F">
        <w:tc>
          <w:tcPr>
            <w:tcW w:w="3120" w:type="dxa"/>
          </w:tcPr>
          <w:p w14:paraId="5561725A" w14:textId="0484162C" w:rsidR="004551FD" w:rsidRPr="00087991" w:rsidRDefault="004551FD" w:rsidP="00116AD2">
            <w:pPr>
              <w:jc w:val="center"/>
              <w:rPr>
                <w:sz w:val="20"/>
                <w:szCs w:val="18"/>
                <w:lang w:val="vi-VN"/>
              </w:rPr>
            </w:pPr>
            <w:r w:rsidRPr="00087991">
              <w:rPr>
                <w:sz w:val="20"/>
                <w:szCs w:val="18"/>
                <w:lang w:val="vi-VN"/>
              </w:rPr>
              <w:t>Silver</w:t>
            </w:r>
          </w:p>
        </w:tc>
        <w:tc>
          <w:tcPr>
            <w:tcW w:w="3685" w:type="dxa"/>
          </w:tcPr>
          <w:p w14:paraId="166CCEEC" w14:textId="5487C868" w:rsidR="004551FD" w:rsidRPr="00087991" w:rsidRDefault="004551FD" w:rsidP="00116AD2">
            <w:pPr>
              <w:jc w:val="center"/>
              <w:rPr>
                <w:sz w:val="20"/>
                <w:szCs w:val="18"/>
                <w:lang w:val="vi-VN"/>
              </w:rPr>
            </w:pPr>
            <w:r w:rsidRPr="00087991">
              <w:rPr>
                <w:sz w:val="20"/>
                <w:szCs w:val="18"/>
                <w:lang w:val="vi-VN"/>
              </w:rPr>
              <w:t>Gold</w:t>
            </w:r>
          </w:p>
        </w:tc>
        <w:tc>
          <w:tcPr>
            <w:tcW w:w="2977" w:type="dxa"/>
          </w:tcPr>
          <w:p w14:paraId="674B009C" w14:textId="5138E6BF" w:rsidR="004551FD" w:rsidRPr="00087991" w:rsidRDefault="00F729A3" w:rsidP="00116AD2">
            <w:pPr>
              <w:jc w:val="center"/>
              <w:rPr>
                <w:sz w:val="20"/>
                <w:szCs w:val="18"/>
                <w:lang w:val="vi-VN"/>
              </w:rPr>
            </w:pPr>
            <w:r w:rsidRPr="00087991">
              <w:rPr>
                <w:sz w:val="20"/>
                <w:szCs w:val="18"/>
                <w:lang w:val="vi-VN"/>
              </w:rPr>
              <w:t>Platinum</w:t>
            </w:r>
          </w:p>
        </w:tc>
      </w:tr>
      <w:tr w:rsidR="004551FD" w:rsidRPr="00087991" w14:paraId="3B9E4348" w14:textId="77777777" w:rsidTr="00E53A6F">
        <w:tc>
          <w:tcPr>
            <w:tcW w:w="3120" w:type="dxa"/>
          </w:tcPr>
          <w:p w14:paraId="5008C1C7" w14:textId="77777777" w:rsidR="00D24CBE" w:rsidRPr="00087991" w:rsidRDefault="00D24CBE" w:rsidP="00D24CBE">
            <w:pPr>
              <w:spacing w:after="0" w:line="240" w:lineRule="auto"/>
              <w:rPr>
                <w:sz w:val="20"/>
                <w:szCs w:val="18"/>
                <w:lang w:val="vi-VN"/>
              </w:rPr>
            </w:pPr>
            <w:r w:rsidRPr="00087991">
              <w:rPr>
                <w:sz w:val="20"/>
                <w:szCs w:val="18"/>
                <w:lang w:val="vi-VN"/>
              </w:rPr>
              <w:t>&lt;!DOCTYPE html&gt;</w:t>
            </w:r>
          </w:p>
          <w:p w14:paraId="7AFEC11D" w14:textId="77777777" w:rsidR="00D24CBE" w:rsidRPr="00087991" w:rsidRDefault="00D24CBE" w:rsidP="00D24CBE">
            <w:pPr>
              <w:spacing w:after="0" w:line="240" w:lineRule="auto"/>
              <w:rPr>
                <w:sz w:val="20"/>
                <w:szCs w:val="18"/>
                <w:lang w:val="vi-VN"/>
              </w:rPr>
            </w:pPr>
            <w:r w:rsidRPr="00087991">
              <w:rPr>
                <w:sz w:val="20"/>
                <w:szCs w:val="18"/>
                <w:lang w:val="vi-VN"/>
              </w:rPr>
              <w:t>&lt;html lang="en"&gt;</w:t>
            </w:r>
          </w:p>
          <w:p w14:paraId="1A435CDD" w14:textId="77777777" w:rsidR="00D24CBE" w:rsidRPr="00087991" w:rsidRDefault="00D24CBE" w:rsidP="00D24CBE">
            <w:pPr>
              <w:spacing w:after="0" w:line="240" w:lineRule="auto"/>
              <w:rPr>
                <w:sz w:val="20"/>
                <w:szCs w:val="18"/>
                <w:lang w:val="vi-VN"/>
              </w:rPr>
            </w:pPr>
            <w:r w:rsidRPr="00087991">
              <w:rPr>
                <w:sz w:val="20"/>
                <w:szCs w:val="18"/>
                <w:lang w:val="vi-VN"/>
              </w:rPr>
              <w:t>&lt;head&gt;</w:t>
            </w:r>
          </w:p>
          <w:p w14:paraId="254E5058" w14:textId="77777777" w:rsidR="00D24CBE" w:rsidRPr="00087991" w:rsidRDefault="00D24CBE" w:rsidP="00D24CBE">
            <w:pPr>
              <w:spacing w:after="0" w:line="240" w:lineRule="auto"/>
              <w:rPr>
                <w:sz w:val="20"/>
                <w:szCs w:val="18"/>
                <w:lang w:val="vi-VN"/>
              </w:rPr>
            </w:pPr>
            <w:r w:rsidRPr="00087991">
              <w:rPr>
                <w:sz w:val="20"/>
                <w:szCs w:val="18"/>
                <w:lang w:val="vi-VN"/>
              </w:rPr>
              <w:t xml:space="preserve">    &lt;meta charset="UTF-8"&gt;</w:t>
            </w:r>
          </w:p>
          <w:p w14:paraId="486D1370" w14:textId="77777777" w:rsidR="00D24CBE" w:rsidRPr="00087991" w:rsidRDefault="00D24CBE" w:rsidP="00D24CBE">
            <w:pPr>
              <w:spacing w:after="0" w:line="240" w:lineRule="auto"/>
              <w:rPr>
                <w:sz w:val="20"/>
                <w:szCs w:val="18"/>
                <w:lang w:val="vi-VN"/>
              </w:rPr>
            </w:pPr>
            <w:r w:rsidRPr="00087991">
              <w:rPr>
                <w:sz w:val="20"/>
                <w:szCs w:val="18"/>
                <w:lang w:val="vi-VN"/>
              </w:rPr>
              <w:t xml:space="preserve">    &lt;meta name="viewport" content="width=device-width, initial-scale=1.0"&gt;</w:t>
            </w:r>
          </w:p>
          <w:p w14:paraId="1B8F96DE" w14:textId="77777777" w:rsidR="00D24CBE" w:rsidRPr="00087991" w:rsidRDefault="00D24CBE" w:rsidP="00D24CBE">
            <w:pPr>
              <w:spacing w:after="0" w:line="240" w:lineRule="auto"/>
              <w:rPr>
                <w:sz w:val="20"/>
                <w:szCs w:val="18"/>
                <w:lang w:val="vi-VN"/>
              </w:rPr>
            </w:pPr>
            <w:r w:rsidRPr="00087991">
              <w:rPr>
                <w:sz w:val="20"/>
                <w:szCs w:val="18"/>
                <w:lang w:val="vi-VN"/>
              </w:rPr>
              <w:t xml:space="preserve">    &lt;title&gt;LỄ KHAI TRƯƠNG&lt;/title&gt;</w:t>
            </w:r>
          </w:p>
          <w:p w14:paraId="6E9B7AB1" w14:textId="77777777" w:rsidR="00D24CBE" w:rsidRPr="00087991" w:rsidRDefault="00D24CBE" w:rsidP="00D24CBE">
            <w:pPr>
              <w:spacing w:after="0" w:line="240" w:lineRule="auto"/>
              <w:rPr>
                <w:sz w:val="20"/>
                <w:szCs w:val="18"/>
                <w:lang w:val="vi-VN"/>
              </w:rPr>
            </w:pPr>
            <w:r w:rsidRPr="00087991">
              <w:rPr>
                <w:sz w:val="20"/>
                <w:szCs w:val="18"/>
                <w:lang w:val="vi-VN"/>
              </w:rPr>
              <w:t xml:space="preserve">    &lt;link rel="stylesheet" href="../css/stylesheet.css"&gt;</w:t>
            </w:r>
          </w:p>
          <w:p w14:paraId="5DBED368" w14:textId="77777777" w:rsidR="00D24CBE" w:rsidRPr="00087991" w:rsidRDefault="00D24CBE" w:rsidP="00D24CBE">
            <w:pPr>
              <w:spacing w:after="0" w:line="240" w:lineRule="auto"/>
              <w:rPr>
                <w:sz w:val="20"/>
                <w:szCs w:val="18"/>
                <w:lang w:val="vi-VN"/>
              </w:rPr>
            </w:pPr>
            <w:r w:rsidRPr="00087991">
              <w:rPr>
                <w:sz w:val="20"/>
                <w:szCs w:val="18"/>
                <w:lang w:val="vi-VN"/>
              </w:rPr>
              <w:t xml:space="preserve">    &lt;link rel="stylesheet" href="../css/bootstrap.min.css"&gt;</w:t>
            </w:r>
          </w:p>
          <w:p w14:paraId="7CC12767" w14:textId="77777777" w:rsidR="00D24CBE" w:rsidRPr="00087991" w:rsidRDefault="00D24CBE" w:rsidP="00D24CBE">
            <w:pPr>
              <w:spacing w:after="0" w:line="240" w:lineRule="auto"/>
              <w:rPr>
                <w:sz w:val="20"/>
                <w:szCs w:val="18"/>
                <w:lang w:val="vi-VN"/>
              </w:rPr>
            </w:pPr>
            <w:r w:rsidRPr="00087991">
              <w:rPr>
                <w:sz w:val="20"/>
                <w:szCs w:val="18"/>
                <w:lang w:val="vi-VN"/>
              </w:rPr>
              <w:t xml:space="preserve">    &lt;link rel="stylesheet" href="../css/stylesheet.css"&gt;</w:t>
            </w:r>
          </w:p>
          <w:p w14:paraId="19118678"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src="../js/bootstrap.min.js"&gt;&lt;/script&gt;</w:t>
            </w:r>
          </w:p>
          <w:p w14:paraId="50605A5F"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src="../js/bootstrap.bundle.min.js"&gt;&lt;/script&gt;</w:t>
            </w:r>
          </w:p>
          <w:p w14:paraId="1B77D1DF"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src="../js/jquery-3.6.0.min.js"&gt;&lt;/script&gt;</w:t>
            </w:r>
          </w:p>
          <w:p w14:paraId="5EBB05F1"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src="https://maxcdn.bootstrapcdn.com/bootstrap/3.4.1/js/bootstrap.min.js"&gt;&lt;/script&gt;</w:t>
            </w:r>
          </w:p>
          <w:p w14:paraId="47DFD5A7"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src="../js/main.js"&gt;&lt;/script&gt;</w:t>
            </w:r>
          </w:p>
          <w:p w14:paraId="71143F1B"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src="../js/validate-cusinfo-form.js"&gt;&lt;/script&gt;</w:t>
            </w:r>
          </w:p>
          <w:p w14:paraId="30C5EE0A" w14:textId="77777777" w:rsidR="00D24CBE" w:rsidRPr="00087991" w:rsidRDefault="00D24CBE" w:rsidP="00D24CBE">
            <w:pPr>
              <w:spacing w:after="0" w:line="240" w:lineRule="auto"/>
              <w:rPr>
                <w:sz w:val="20"/>
                <w:szCs w:val="18"/>
                <w:lang w:val="vi-VN"/>
              </w:rPr>
            </w:pPr>
            <w:r w:rsidRPr="00087991">
              <w:rPr>
                <w:sz w:val="20"/>
                <w:szCs w:val="18"/>
                <w:lang w:val="vi-VN"/>
              </w:rPr>
              <w:t xml:space="preserve">    &lt;script src="../js/khai-truong-gold.js"&gt;&lt;/script&gt;</w:t>
            </w:r>
          </w:p>
          <w:p w14:paraId="3449B998" w14:textId="77777777" w:rsidR="00D24CBE" w:rsidRPr="00087991" w:rsidRDefault="00D24CBE" w:rsidP="00D24CBE">
            <w:pPr>
              <w:spacing w:after="0" w:line="240" w:lineRule="auto"/>
              <w:rPr>
                <w:sz w:val="20"/>
                <w:szCs w:val="18"/>
                <w:lang w:val="vi-VN"/>
              </w:rPr>
            </w:pPr>
            <w:r w:rsidRPr="00087991">
              <w:rPr>
                <w:sz w:val="20"/>
                <w:szCs w:val="18"/>
                <w:lang w:val="vi-VN"/>
              </w:rPr>
              <w:t xml:space="preserve">    &lt;link rel="stylesheet" href="../css/modal.css"&gt;</w:t>
            </w:r>
          </w:p>
          <w:p w14:paraId="0B61CC65" w14:textId="77777777" w:rsidR="00D24CBE" w:rsidRPr="00087991" w:rsidRDefault="00D24CBE" w:rsidP="00D24CBE">
            <w:pPr>
              <w:spacing w:after="0" w:line="240" w:lineRule="auto"/>
              <w:rPr>
                <w:sz w:val="20"/>
                <w:szCs w:val="18"/>
                <w:lang w:val="vi-VN"/>
              </w:rPr>
            </w:pPr>
            <w:r w:rsidRPr="00087991">
              <w:rPr>
                <w:sz w:val="20"/>
                <w:szCs w:val="18"/>
                <w:lang w:val="vi-VN"/>
              </w:rPr>
              <w:t>&lt;/head&gt;</w:t>
            </w:r>
          </w:p>
          <w:p w14:paraId="41EAFFCE" w14:textId="77777777" w:rsidR="00D24CBE" w:rsidRPr="00087991" w:rsidRDefault="00D24CBE" w:rsidP="00D24CBE">
            <w:pPr>
              <w:spacing w:after="0" w:line="240" w:lineRule="auto"/>
              <w:rPr>
                <w:sz w:val="20"/>
                <w:szCs w:val="18"/>
                <w:lang w:val="vi-VN"/>
              </w:rPr>
            </w:pPr>
            <w:r w:rsidRPr="00087991">
              <w:rPr>
                <w:sz w:val="20"/>
                <w:szCs w:val="18"/>
                <w:lang w:val="vi-VN"/>
              </w:rPr>
              <w:t>&lt;body&gt;</w:t>
            </w:r>
          </w:p>
          <w:p w14:paraId="6F6455C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class="viewport"&gt;</w:t>
            </w:r>
          </w:p>
          <w:p w14:paraId="773AB7B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class="header-wrapped"&gt;&lt;/div&gt;</w:t>
            </w:r>
          </w:p>
          <w:p w14:paraId="22A7936C" w14:textId="77777777" w:rsidR="00D24CBE" w:rsidRPr="00087991" w:rsidRDefault="00D24CBE" w:rsidP="00D24CBE">
            <w:pPr>
              <w:spacing w:after="0" w:line="240" w:lineRule="auto"/>
              <w:rPr>
                <w:sz w:val="20"/>
                <w:szCs w:val="18"/>
                <w:lang w:val="vi-VN"/>
              </w:rPr>
            </w:pPr>
            <w:r w:rsidRPr="00087991">
              <w:rPr>
                <w:sz w:val="20"/>
                <w:szCs w:val="18"/>
                <w:lang w:val="vi-VN"/>
              </w:rPr>
              <w:t xml:space="preserve">        </w:t>
            </w:r>
          </w:p>
          <w:p w14:paraId="11CF4DE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class="content-wrapped container-fluid" &gt;</w:t>
            </w:r>
          </w:p>
          <w:p w14:paraId="58EC958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class="container" style="width: 80;"&gt;</w:t>
            </w:r>
          </w:p>
          <w:p w14:paraId="0731F4A7" w14:textId="77777777" w:rsidR="00D24CBE" w:rsidRPr="00087991" w:rsidRDefault="00D24CBE" w:rsidP="00D24CBE">
            <w:pPr>
              <w:spacing w:after="0" w:line="240" w:lineRule="auto"/>
              <w:rPr>
                <w:sz w:val="20"/>
                <w:szCs w:val="18"/>
                <w:lang w:val="vi-VN"/>
              </w:rPr>
            </w:pPr>
            <w:r w:rsidRPr="00087991">
              <w:rPr>
                <w:sz w:val="20"/>
                <w:szCs w:val="18"/>
                <w:lang w:val="vi-VN"/>
              </w:rPr>
              <w:t xml:space="preserve">                &lt;form class="service-form-contact" action="javascript:void(0);" style="background-color: rgb(237, 237, 237);"&gt;</w:t>
            </w:r>
          </w:p>
          <w:p w14:paraId="2283678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class="service-info"&gt;</w:t>
            </w:r>
          </w:p>
          <w:p w14:paraId="2626D2F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class="text-center" &gt;</w:t>
            </w:r>
          </w:p>
          <w:p w14:paraId="3A777D42" w14:textId="77777777" w:rsidR="00D24CBE" w:rsidRPr="00087991" w:rsidRDefault="00D24CBE" w:rsidP="00D24CBE">
            <w:pPr>
              <w:spacing w:after="0" w:line="240" w:lineRule="auto"/>
              <w:rPr>
                <w:sz w:val="20"/>
                <w:szCs w:val="18"/>
                <w:lang w:val="vi-VN"/>
              </w:rPr>
            </w:pPr>
            <w:r w:rsidRPr="00087991">
              <w:rPr>
                <w:sz w:val="20"/>
                <w:szCs w:val="18"/>
                <w:lang w:val="vi-VN"/>
              </w:rPr>
              <w:t xml:space="preserve">                            &lt;h2&gt;&lt;b&gt;LỄ KHAI TRƯƠNG - GÓI SILVER&lt;/b&gt;&lt;/h2&gt;</w:t>
            </w:r>
          </w:p>
          <w:p w14:paraId="150D23A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41E3708" w14:textId="77777777" w:rsidR="00D24CBE" w:rsidRPr="00087991" w:rsidRDefault="00D24CBE" w:rsidP="00D24CBE">
            <w:pPr>
              <w:spacing w:after="0" w:line="240" w:lineRule="auto"/>
              <w:rPr>
                <w:sz w:val="20"/>
                <w:szCs w:val="18"/>
                <w:lang w:val="vi-VN"/>
              </w:rPr>
            </w:pPr>
            <w:r w:rsidRPr="00087991">
              <w:rPr>
                <w:sz w:val="20"/>
                <w:szCs w:val="18"/>
                <w:lang w:val="vi-VN"/>
              </w:rPr>
              <w:lastRenderedPageBreak/>
              <w:t xml:space="preserve">                        &lt;div class="row " style="align-items: center;"&gt;</w:t>
            </w:r>
          </w:p>
          <w:p w14:paraId="0631F49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45801D2A"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for="date"&gt;Thời gian tổ chức:&lt;/label&gt;</w:t>
            </w:r>
          </w:p>
          <w:p w14:paraId="5EEBC0D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551666D"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class="col-sm-8"&gt;</w:t>
            </w:r>
          </w:p>
          <w:p w14:paraId="6ED31C2A"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id="date"  class="form-control" type="date" required&gt;</w:t>
            </w:r>
          </w:p>
          <w:p w14:paraId="33EC7CC8"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class="text-danger" id="tbDate" style="font-style: italic; font-size: 15px;"&gt;&lt;/span&gt;</w:t>
            </w:r>
          </w:p>
          <w:p w14:paraId="127BD28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3479480"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5C18D315"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F66ABA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class="service-info"&gt;</w:t>
            </w:r>
          </w:p>
          <w:p w14:paraId="60D3725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class="text-center" style="margin-bottom: 20px;"&gt;</w:t>
            </w:r>
          </w:p>
          <w:p w14:paraId="2AD6638D" w14:textId="77777777" w:rsidR="00D24CBE" w:rsidRPr="00087991" w:rsidRDefault="00D24CBE" w:rsidP="00D24CBE">
            <w:pPr>
              <w:spacing w:after="0" w:line="240" w:lineRule="auto"/>
              <w:rPr>
                <w:sz w:val="20"/>
                <w:szCs w:val="18"/>
                <w:lang w:val="vi-VN"/>
              </w:rPr>
            </w:pPr>
            <w:r w:rsidRPr="00087991">
              <w:rPr>
                <w:sz w:val="20"/>
                <w:szCs w:val="18"/>
                <w:lang w:val="vi-VN"/>
              </w:rPr>
              <w:t xml:space="preserve">                            &lt;h2&gt;&lt;b&gt;THÔNG TIN KHÁCH HÀNG&lt;/b&gt;&lt;/h2&gt;</w:t>
            </w:r>
          </w:p>
          <w:p w14:paraId="7DB5D9EE"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4768B2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12C43AA5"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0D0A94A0"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for="hoTen"&gt;Họ và tên:&lt;/label&gt;</w:t>
            </w:r>
          </w:p>
          <w:p w14:paraId="69F478F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2D0A5F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class="col-sm-8"&gt;</w:t>
            </w:r>
          </w:p>
          <w:p w14:paraId="797AFA12"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class="form-control" id="hoTen" type="text" placeholder="Nhập vào họ tên......" required&gt;</w:t>
            </w:r>
          </w:p>
          <w:p w14:paraId="7DD8777A"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class="text-danger" id="tbHoTen" style="font-style: italic; font-size: 15px;"&gt;&lt;/span&gt;</w:t>
            </w:r>
          </w:p>
          <w:p w14:paraId="746C75B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7FED9538"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5882832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21EE21B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44F0F6EA" w14:textId="77777777" w:rsidR="004551FD" w:rsidRPr="00087991" w:rsidRDefault="00D24CBE" w:rsidP="00D24CBE">
            <w:pPr>
              <w:rPr>
                <w:sz w:val="20"/>
                <w:szCs w:val="18"/>
                <w:lang w:val="vi-VN"/>
              </w:rPr>
            </w:pPr>
            <w:r w:rsidRPr="00087991">
              <w:rPr>
                <w:sz w:val="20"/>
                <w:szCs w:val="18"/>
                <w:lang w:val="vi-VN"/>
              </w:rPr>
              <w:t xml:space="preserve">                                &lt;label for="sdt"&gt;Số điện thoại:&lt;/label&gt;</w:t>
            </w:r>
          </w:p>
          <w:p w14:paraId="39E7B681" w14:textId="77777777" w:rsidR="00D24CBE" w:rsidRPr="00087991" w:rsidRDefault="00D24CBE" w:rsidP="00D24CBE">
            <w:pPr>
              <w:spacing w:after="0" w:line="240" w:lineRule="auto"/>
              <w:rPr>
                <w:sz w:val="20"/>
                <w:szCs w:val="18"/>
                <w:lang w:val="vi-VN"/>
              </w:rPr>
            </w:pPr>
            <w:r w:rsidRPr="00087991">
              <w:rPr>
                <w:sz w:val="20"/>
                <w:szCs w:val="18"/>
                <w:lang w:val="vi-VN"/>
              </w:rPr>
              <w:t>&lt;/div&gt;</w:t>
            </w:r>
          </w:p>
          <w:p w14:paraId="095133AE"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class="col-sm-8"&gt;</w:t>
            </w:r>
          </w:p>
          <w:p w14:paraId="0B385243"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class="form-control" id="sdt" type="text" placeholder="Nhập vào số điện thoại....." required&gt;</w:t>
            </w:r>
          </w:p>
          <w:p w14:paraId="0AB882B9"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class="text-danger" id="tbSDT" </w:t>
            </w:r>
            <w:r w:rsidRPr="00087991">
              <w:rPr>
                <w:sz w:val="20"/>
                <w:szCs w:val="18"/>
                <w:lang w:val="vi-VN"/>
              </w:rPr>
              <w:lastRenderedPageBreak/>
              <w:t>style="font-style: italic; font-size: 15px;"&gt;&lt;/span&gt;</w:t>
            </w:r>
          </w:p>
          <w:p w14:paraId="637BB76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C375C6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2E0DCE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5787123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73D367DA"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for="email"&gt;Email:&lt;/label&gt;</w:t>
            </w:r>
          </w:p>
          <w:p w14:paraId="10441128"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E52E1DB"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class="col-sm-8"&gt;</w:t>
            </w:r>
          </w:p>
          <w:p w14:paraId="6CAF5C7B"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class="form-control" type="email" id="email" placeholder="Nhập vào email....." required&gt;</w:t>
            </w:r>
          </w:p>
          <w:p w14:paraId="1E7BD74B"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class="text-danger" id="tbEmail" style="font-style: italic; font-size: 15px;"&gt;&lt;/span&gt;</w:t>
            </w:r>
          </w:p>
          <w:p w14:paraId="0FFF0E6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6D9053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0EAA3A3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&gt;</w:t>
            </w:r>
          </w:p>
          <w:p w14:paraId="3387458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67829904"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&lt;label&gt;Tên công ty:&lt;/label&gt;</w:t>
            </w:r>
          </w:p>
          <w:p w14:paraId="183513E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74982D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class="col-sm-8"&gt;</w:t>
            </w:r>
          </w:p>
          <w:p w14:paraId="6A2E8BD0"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class="form-control" type="text" id="tenCT" placeholder="Nhập vào tên công ty....." required&gt;</w:t>
            </w:r>
          </w:p>
          <w:p w14:paraId="16B68C7F"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class="text-danger" id="tbTenCT" style="font-style: italic; font-size: 15px;"&gt;&lt;/span&gt;</w:t>
            </w:r>
          </w:p>
          <w:p w14:paraId="7438A71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C7038F0"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8451F9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ED9938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class="service-info"&gt;</w:t>
            </w:r>
          </w:p>
          <w:p w14:paraId="0BFCD02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7CCA072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6D829DEB" w14:textId="77777777" w:rsidR="00D24CBE" w:rsidRPr="00087991" w:rsidRDefault="00D24CBE" w:rsidP="00D24CBE">
            <w:pPr>
              <w:spacing w:after="0" w:line="240" w:lineRule="auto"/>
              <w:rPr>
                <w:sz w:val="20"/>
                <w:szCs w:val="18"/>
                <w:lang w:val="vi-VN"/>
              </w:rPr>
            </w:pPr>
            <w:r w:rsidRPr="00087991">
              <w:rPr>
                <w:sz w:val="20"/>
                <w:szCs w:val="18"/>
                <w:lang w:val="vi-VN"/>
              </w:rPr>
              <w:t xml:space="preserve">                                &lt;h4&gt;&lt;b&gt;TÊN DỊCH VỤ&lt;/b&gt;&lt;/h4&gt;</w:t>
            </w:r>
          </w:p>
          <w:p w14:paraId="46F1265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2C59066A"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class="col-sm-2"&gt;</w:t>
            </w:r>
          </w:p>
          <w:p w14:paraId="6E57E16E" w14:textId="77777777" w:rsidR="00D24CBE" w:rsidRPr="00087991" w:rsidRDefault="00D24CBE" w:rsidP="00D24CBE">
            <w:pPr>
              <w:spacing w:after="0" w:line="240" w:lineRule="auto"/>
              <w:rPr>
                <w:sz w:val="20"/>
                <w:szCs w:val="18"/>
                <w:lang w:val="vi-VN"/>
              </w:rPr>
            </w:pPr>
            <w:r w:rsidRPr="00087991">
              <w:rPr>
                <w:sz w:val="20"/>
                <w:szCs w:val="18"/>
                <w:lang w:val="vi-VN"/>
              </w:rPr>
              <w:t xml:space="preserve">                                &lt;h4&gt;&lt;b&gt;SỐ LƯỢNG&lt;/b&gt;&lt;/h4&gt;</w:t>
            </w:r>
          </w:p>
          <w:p w14:paraId="3C701965"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38B08D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77DEEF14" w14:textId="77777777" w:rsidR="00D24CBE" w:rsidRPr="00087991" w:rsidRDefault="00D24CBE" w:rsidP="00D24CBE">
            <w:pPr>
              <w:spacing w:after="0" w:line="240" w:lineRule="auto"/>
              <w:rPr>
                <w:sz w:val="20"/>
                <w:szCs w:val="18"/>
                <w:lang w:val="vi-VN"/>
              </w:rPr>
            </w:pPr>
            <w:r w:rsidRPr="00087991">
              <w:rPr>
                <w:sz w:val="20"/>
                <w:szCs w:val="18"/>
                <w:lang w:val="vi-VN"/>
              </w:rPr>
              <w:t xml:space="preserve">                                &lt;h4&gt;&lt;b&gt;GIÁ&lt;/b&gt;&lt;/h4&gt;</w:t>
            </w:r>
          </w:p>
          <w:p w14:paraId="3E86BD5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521A7BCF" w14:textId="77777777" w:rsidR="00D24CBE" w:rsidRPr="00087991" w:rsidRDefault="00D24CBE" w:rsidP="00D24CBE">
            <w:pPr>
              <w:spacing w:after="0" w:line="240" w:lineRule="auto"/>
              <w:rPr>
                <w:sz w:val="20"/>
                <w:szCs w:val="18"/>
                <w:lang w:val="vi-VN"/>
              </w:rPr>
            </w:pPr>
            <w:r w:rsidRPr="00087991">
              <w:rPr>
                <w:sz w:val="20"/>
                <w:szCs w:val="18"/>
                <w:lang w:val="vi-VN"/>
              </w:rPr>
              <w:lastRenderedPageBreak/>
              <w:t xml:space="preserve">                            &lt;div class="col-sm-3"&gt;</w:t>
            </w:r>
          </w:p>
          <w:p w14:paraId="5D0C9FCB" w14:textId="77777777" w:rsidR="00D24CBE" w:rsidRPr="00087991" w:rsidRDefault="00D24CBE" w:rsidP="00D24CBE">
            <w:pPr>
              <w:spacing w:after="0" w:line="240" w:lineRule="auto"/>
              <w:rPr>
                <w:sz w:val="20"/>
                <w:szCs w:val="18"/>
                <w:lang w:val="vi-VN"/>
              </w:rPr>
            </w:pPr>
            <w:r w:rsidRPr="00087991">
              <w:rPr>
                <w:sz w:val="20"/>
                <w:szCs w:val="18"/>
                <w:lang w:val="vi-VN"/>
              </w:rPr>
              <w:t xml:space="preserve">                                &lt;h4&gt;&lt;b&gt;THÀNH TIỀN&lt;/b&gt;&lt;/h4&gt;</w:t>
            </w:r>
          </w:p>
          <w:p w14:paraId="485B28A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C337CC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0E4811DB"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7DE1AD6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55C59CF5"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for="backDrop"&gt;Backdrop đơn giản&lt;/label&gt;</w:t>
            </w:r>
          </w:p>
          <w:p w14:paraId="192355B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7B9C513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class="col-sm-2"&gt;</w:t>
            </w:r>
          </w:p>
          <w:p w14:paraId="36E41E2B"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class="form-number" type="number" id="backDrop" min="1" max="100" value="1"&gt;</w:t>
            </w:r>
          </w:p>
          <w:p w14:paraId="68662F3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32E116B"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095F17CE"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id="giaBackDrop"&gt;2.000.000 VND&lt;/span&gt;</w:t>
            </w:r>
          </w:p>
          <w:p w14:paraId="2020FCD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7BFF57AC" w14:textId="77777777" w:rsidR="00D24CBE" w:rsidRPr="00087991" w:rsidRDefault="00D24CBE" w:rsidP="00D24CBE">
            <w:pPr>
              <w:rPr>
                <w:sz w:val="20"/>
                <w:szCs w:val="18"/>
                <w:lang w:val="vi-VN"/>
              </w:rPr>
            </w:pPr>
            <w:r w:rsidRPr="00087991">
              <w:rPr>
                <w:sz w:val="20"/>
                <w:szCs w:val="18"/>
                <w:lang w:val="vi-VN"/>
              </w:rPr>
              <w:t xml:space="preserve">                            &lt;div class="col-sm-3"&gt;</w:t>
            </w:r>
          </w:p>
          <w:p w14:paraId="6EC10E6F" w14:textId="77777777" w:rsidR="00D24CBE" w:rsidRPr="00087991" w:rsidRDefault="00D24CBE" w:rsidP="00D24CBE">
            <w:pPr>
              <w:spacing w:after="0" w:line="240" w:lineRule="auto"/>
              <w:rPr>
                <w:sz w:val="20"/>
                <w:szCs w:val="18"/>
                <w:lang w:val="vi-VN"/>
              </w:rPr>
            </w:pPr>
            <w:r w:rsidRPr="00087991">
              <w:rPr>
                <w:sz w:val="20"/>
                <w:szCs w:val="18"/>
                <w:lang w:val="vi-VN"/>
              </w:rPr>
              <w:t>&lt;span id="tienBackDrop"&gt;2.000.000 VND&lt;/span&gt;</w:t>
            </w:r>
          </w:p>
          <w:p w14:paraId="7F53B63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981C8B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2FE475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400377D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60189B5D"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for="hoaTuoi"&gt;Hoa tươi trang trí bàn khai trương&lt;/label&gt;</w:t>
            </w:r>
          </w:p>
          <w:p w14:paraId="2B0D241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22E500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class="col-sm-2"&gt;</w:t>
            </w:r>
          </w:p>
          <w:p w14:paraId="35C04BC5"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class="form-number" type="number" id="hoaTuoi" min="1" max="100" value="1"&gt;</w:t>
            </w:r>
          </w:p>
          <w:p w14:paraId="2D27A5C0"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50E80C7"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786F3DD0"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id="giaHoaTuoi"&gt;1.000.000 VND&lt;/span&gt;</w:t>
            </w:r>
          </w:p>
          <w:p w14:paraId="5EA34780"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8FAEBEB"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0D3957DD"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id="tienHoaTuoi"&gt;1.000.000 VND&lt;/span&gt;</w:t>
            </w:r>
          </w:p>
          <w:p w14:paraId="6BEC635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6AB16CE"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C96CAC1" w14:textId="77777777" w:rsidR="00D24CBE" w:rsidRPr="00087991" w:rsidRDefault="00D24CBE" w:rsidP="00D24CBE">
            <w:pPr>
              <w:spacing w:after="0" w:line="240" w:lineRule="auto"/>
              <w:rPr>
                <w:sz w:val="20"/>
                <w:szCs w:val="18"/>
                <w:lang w:val="vi-VN"/>
              </w:rPr>
            </w:pPr>
            <w:r w:rsidRPr="00087991">
              <w:rPr>
                <w:sz w:val="20"/>
                <w:szCs w:val="18"/>
                <w:lang w:val="vi-VN"/>
              </w:rPr>
              <w:lastRenderedPageBreak/>
              <w:t xml:space="preserve">                        &lt;div class="row" style="margin-bottom: 20px;"&gt;</w:t>
            </w:r>
          </w:p>
          <w:p w14:paraId="4FED39D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5AD18E67"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for="amThanhAnhSang"&gt;Hệ thống âm thanh ánh sáng cơ bản&lt;/label&gt;</w:t>
            </w:r>
          </w:p>
          <w:p w14:paraId="3450EB5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1F6083D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class="col-sm-2"&gt;</w:t>
            </w:r>
          </w:p>
          <w:p w14:paraId="54AE2A17"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class="form-number" type="number" id="amThanhAnhSang" min="1" max="100" value="1"&gt;</w:t>
            </w:r>
          </w:p>
          <w:p w14:paraId="38919889"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49593FD"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395B310B"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id="giaAmThanhAnhSang"&gt;3.000.000 VND&lt;/span&gt;</w:t>
            </w:r>
          </w:p>
          <w:p w14:paraId="7A754E8E"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01539C7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7FA56274"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id="tienAmThanhAnhSang"&gt;3.000.000 VND&lt;/span&gt;</w:t>
            </w:r>
          </w:p>
          <w:p w14:paraId="06BF005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87BF253"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760C3E4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4EBD373A"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4BFC9066" w14:textId="77777777" w:rsidR="00D24CBE" w:rsidRPr="00087991" w:rsidRDefault="00D24CBE" w:rsidP="00D24CBE">
            <w:pPr>
              <w:spacing w:after="0" w:line="240" w:lineRule="auto"/>
              <w:rPr>
                <w:sz w:val="20"/>
                <w:szCs w:val="18"/>
                <w:lang w:val="vi-VN"/>
              </w:rPr>
            </w:pPr>
            <w:r w:rsidRPr="00087991">
              <w:rPr>
                <w:sz w:val="20"/>
                <w:szCs w:val="18"/>
                <w:lang w:val="vi-VN"/>
              </w:rPr>
              <w:t xml:space="preserve">                                &lt;label for="mc"&gt;MC chuyên nghiệp dẫn dắt chương trình&lt;/label&gt;</w:t>
            </w:r>
          </w:p>
          <w:p w14:paraId="333C7B36"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24F9E8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class="col-sm-2"&gt;</w:t>
            </w:r>
          </w:p>
          <w:p w14:paraId="3380BD8A" w14:textId="77777777" w:rsidR="00D24CBE" w:rsidRPr="00087991" w:rsidRDefault="00D24CBE" w:rsidP="00D24CBE">
            <w:pPr>
              <w:spacing w:after="0" w:line="240" w:lineRule="auto"/>
              <w:rPr>
                <w:sz w:val="20"/>
                <w:szCs w:val="18"/>
                <w:lang w:val="vi-VN"/>
              </w:rPr>
            </w:pPr>
            <w:r w:rsidRPr="00087991">
              <w:rPr>
                <w:sz w:val="20"/>
                <w:szCs w:val="18"/>
                <w:lang w:val="vi-VN"/>
              </w:rPr>
              <w:t xml:space="preserve">                                &lt;input class="form-number" type="number" id="mc" min="1" max="100" value="1"&gt;</w:t>
            </w:r>
          </w:p>
          <w:p w14:paraId="6CF4289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6DC5A09C"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51AF81C6"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id="giaMC"&gt;2.000.000 VND&lt;/span&gt;</w:t>
            </w:r>
          </w:p>
          <w:p w14:paraId="55126192"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3D35F34F"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class="col-sm-3"&gt;</w:t>
            </w:r>
          </w:p>
          <w:p w14:paraId="59C3EC4C" w14:textId="77777777" w:rsidR="00D24CBE" w:rsidRPr="00087991" w:rsidRDefault="00D24CBE" w:rsidP="00D24CBE">
            <w:pPr>
              <w:spacing w:after="0" w:line="240" w:lineRule="auto"/>
              <w:rPr>
                <w:sz w:val="20"/>
                <w:szCs w:val="18"/>
                <w:lang w:val="vi-VN"/>
              </w:rPr>
            </w:pPr>
            <w:r w:rsidRPr="00087991">
              <w:rPr>
                <w:sz w:val="20"/>
                <w:szCs w:val="18"/>
                <w:lang w:val="vi-VN"/>
              </w:rPr>
              <w:t xml:space="preserve">                                &lt;span id="tienMC"&gt;2.000.000 VND&lt;/span&gt;</w:t>
            </w:r>
          </w:p>
          <w:p w14:paraId="4C4D0E3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326BEA0"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406BE2E1"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class="row" style="margin-bottom: 20px;"&gt;</w:t>
            </w:r>
          </w:p>
          <w:p w14:paraId="05EBBB04"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 class="col-sm-4"&gt;</w:t>
            </w:r>
          </w:p>
          <w:p w14:paraId="3F7243CC" w14:textId="77777777" w:rsidR="00D24CBE" w:rsidRPr="00087991" w:rsidRDefault="00D24CBE" w:rsidP="00D24CBE">
            <w:pPr>
              <w:spacing w:after="0" w:line="240" w:lineRule="auto"/>
              <w:rPr>
                <w:sz w:val="20"/>
                <w:szCs w:val="18"/>
                <w:lang w:val="vi-VN"/>
              </w:rPr>
            </w:pPr>
            <w:r w:rsidRPr="00087991">
              <w:rPr>
                <w:sz w:val="20"/>
                <w:szCs w:val="18"/>
                <w:lang w:val="vi-VN"/>
              </w:rPr>
              <w:lastRenderedPageBreak/>
              <w:t xml:space="preserve">                                &lt;label for="khachMoi"&gt;Tiếp đón và hướng dẫn khách mời&lt;/label&gt;</w:t>
            </w:r>
          </w:p>
          <w:p w14:paraId="1D9FBD8E" w14:textId="77777777" w:rsidR="00D24CBE" w:rsidRPr="00087991" w:rsidRDefault="00D24CBE" w:rsidP="00D24CBE">
            <w:pPr>
              <w:spacing w:after="0" w:line="240" w:lineRule="auto"/>
              <w:rPr>
                <w:sz w:val="20"/>
                <w:szCs w:val="18"/>
                <w:lang w:val="vi-VN"/>
              </w:rPr>
            </w:pPr>
            <w:r w:rsidRPr="00087991">
              <w:rPr>
                <w:sz w:val="20"/>
                <w:szCs w:val="18"/>
                <w:lang w:val="vi-VN"/>
              </w:rPr>
              <w:t xml:space="preserve">                            &lt;/div&gt;</w:t>
            </w:r>
          </w:p>
          <w:p w14:paraId="07EDD64A" w14:textId="77777777" w:rsidR="00D24CBE" w:rsidRPr="00087991" w:rsidRDefault="00D24CBE" w:rsidP="00D24CBE">
            <w:pPr>
              <w:rPr>
                <w:sz w:val="20"/>
                <w:szCs w:val="18"/>
                <w:lang w:val="vi-VN"/>
              </w:rPr>
            </w:pPr>
            <w:r w:rsidRPr="00087991">
              <w:rPr>
                <w:sz w:val="20"/>
                <w:szCs w:val="18"/>
                <w:lang w:val="vi-VN"/>
              </w:rPr>
              <w:t xml:space="preserve">                            &lt;div class="col-sm-2"&gt;</w:t>
            </w:r>
          </w:p>
          <w:p w14:paraId="3CB14889" w14:textId="77777777" w:rsidR="00F3001F" w:rsidRPr="00087991" w:rsidRDefault="00F3001F" w:rsidP="00F3001F">
            <w:pPr>
              <w:spacing w:after="0" w:line="240" w:lineRule="auto"/>
              <w:rPr>
                <w:sz w:val="20"/>
                <w:szCs w:val="18"/>
                <w:lang w:val="vi-VN"/>
              </w:rPr>
            </w:pPr>
            <w:r w:rsidRPr="00087991">
              <w:rPr>
                <w:sz w:val="20"/>
                <w:szCs w:val="18"/>
                <w:lang w:val="vi-VN"/>
              </w:rPr>
              <w:t>&lt;input class="form-number" type="number" id="khachMoi" min="1" max="100" value="1"&gt;</w:t>
            </w:r>
          </w:p>
          <w:p w14:paraId="78389751"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2E11FFA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038A766E"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id="giaKhachMoi"&gt;1.000.000 VND&lt;/span&gt;</w:t>
            </w:r>
          </w:p>
          <w:p w14:paraId="71EE009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29AC97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17300E96"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id="tienKhachMoi"&gt;1.000.000 VND&lt;/span&gt;</w:t>
            </w:r>
          </w:p>
          <w:p w14:paraId="29AC4BFD"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1EBE4ED"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1BA44E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class="row" style="margin-bottom: 20px;"&gt;</w:t>
            </w:r>
          </w:p>
          <w:p w14:paraId="41F1D52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class="col-sm-4"&gt;</w:t>
            </w:r>
          </w:p>
          <w:p w14:paraId="758A98A5" w14:textId="77777777" w:rsidR="00F3001F" w:rsidRPr="00087991" w:rsidRDefault="00F3001F" w:rsidP="00F3001F">
            <w:pPr>
              <w:spacing w:after="0" w:line="240" w:lineRule="auto"/>
              <w:rPr>
                <w:sz w:val="20"/>
                <w:szCs w:val="18"/>
                <w:lang w:val="vi-VN"/>
              </w:rPr>
            </w:pPr>
            <w:r w:rsidRPr="00087991">
              <w:rPr>
                <w:sz w:val="20"/>
                <w:szCs w:val="18"/>
                <w:lang w:val="vi-VN"/>
              </w:rPr>
              <w:t xml:space="preserve">                                &lt;label for="amNhac"&gt;Âm nhạc phù hợp với không khí sự kiện&lt;/label&gt;</w:t>
            </w:r>
          </w:p>
          <w:p w14:paraId="610EF896"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6637C12"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class="col-sm-2"&gt;</w:t>
            </w:r>
          </w:p>
          <w:p w14:paraId="019B6F65" w14:textId="77777777" w:rsidR="00F3001F" w:rsidRPr="00087991" w:rsidRDefault="00F3001F" w:rsidP="00F3001F">
            <w:pPr>
              <w:spacing w:after="0" w:line="240" w:lineRule="auto"/>
              <w:rPr>
                <w:sz w:val="20"/>
                <w:szCs w:val="18"/>
                <w:lang w:val="vi-VN"/>
              </w:rPr>
            </w:pPr>
            <w:r w:rsidRPr="00087991">
              <w:rPr>
                <w:sz w:val="20"/>
                <w:szCs w:val="18"/>
                <w:lang w:val="vi-VN"/>
              </w:rPr>
              <w:t xml:space="preserve">                                &lt;input class="form-number" type="number" id="amNhac" min="1" max="100" value="1"&gt;</w:t>
            </w:r>
          </w:p>
          <w:p w14:paraId="430D39A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D698BD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0526AA0D"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id="giaAmNhac"&gt;1.000.000 VND&lt;/span&gt;</w:t>
            </w:r>
          </w:p>
          <w:p w14:paraId="37565A6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06D75600"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0E0AE80A"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id="tienAmNhac"&gt;1.000.000 VND&lt;/span&gt;</w:t>
            </w:r>
          </w:p>
          <w:p w14:paraId="5374774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6111971"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4909C96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class="row" style="margin-bottom: 20px;"&gt;</w:t>
            </w:r>
          </w:p>
          <w:p w14:paraId="178188C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class="col-sm-4"&gt;</w:t>
            </w:r>
          </w:p>
          <w:p w14:paraId="5F6A2CBD" w14:textId="77777777" w:rsidR="00F3001F" w:rsidRPr="00087991" w:rsidRDefault="00F3001F" w:rsidP="00F3001F">
            <w:pPr>
              <w:spacing w:after="0" w:line="240" w:lineRule="auto"/>
              <w:rPr>
                <w:sz w:val="20"/>
                <w:szCs w:val="18"/>
                <w:lang w:val="vi-VN"/>
              </w:rPr>
            </w:pPr>
            <w:r w:rsidRPr="00087991">
              <w:rPr>
                <w:sz w:val="20"/>
                <w:szCs w:val="18"/>
                <w:lang w:val="vi-VN"/>
              </w:rPr>
              <w:t xml:space="preserve">                                &lt;label for="nuocUong"&gt;Nước uống và đồ ăn nhẹ (bàn)&lt;/label&gt;</w:t>
            </w:r>
          </w:p>
          <w:p w14:paraId="074329B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6A3861B"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class="col-sm-2"&gt;</w:t>
            </w:r>
          </w:p>
          <w:p w14:paraId="3A5C77A0" w14:textId="77777777" w:rsidR="00F3001F" w:rsidRPr="00087991" w:rsidRDefault="00F3001F" w:rsidP="00F3001F">
            <w:pPr>
              <w:spacing w:after="0" w:line="240" w:lineRule="auto"/>
              <w:rPr>
                <w:sz w:val="20"/>
                <w:szCs w:val="18"/>
                <w:lang w:val="vi-VN"/>
              </w:rPr>
            </w:pPr>
            <w:r w:rsidRPr="00087991">
              <w:rPr>
                <w:sz w:val="20"/>
                <w:szCs w:val="18"/>
                <w:lang w:val="vi-VN"/>
              </w:rPr>
              <w:lastRenderedPageBreak/>
              <w:t xml:space="preserve">                                &lt;input class="form-number" type="number" id="nuocUong" min="1" max="100" value="1"&gt;</w:t>
            </w:r>
          </w:p>
          <w:p w14:paraId="0866095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4D81551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75AAA201"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id="giaNuocUong"&gt;1.000.000 VND&lt;/span&gt;</w:t>
            </w:r>
          </w:p>
          <w:p w14:paraId="2E15FF38"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CECCEC1"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class="col-sm-3"&gt;</w:t>
            </w:r>
          </w:p>
          <w:p w14:paraId="43C4798F"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id="tienNuocUong"&gt;1.000.000 VND&lt;/span&gt;</w:t>
            </w:r>
          </w:p>
          <w:p w14:paraId="63784CAC"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92247A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3231A4C"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04B4A68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class="service-info"&gt;</w:t>
            </w:r>
          </w:p>
          <w:p w14:paraId="21658FD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class="d-flex" style="justify-content: space-between;"&gt;</w:t>
            </w:r>
          </w:p>
          <w:p w14:paraId="504BFC2D" w14:textId="77777777" w:rsidR="00F3001F" w:rsidRPr="00087991" w:rsidRDefault="00F3001F" w:rsidP="00F3001F">
            <w:pPr>
              <w:spacing w:after="0" w:line="240" w:lineRule="auto"/>
              <w:rPr>
                <w:sz w:val="20"/>
                <w:szCs w:val="18"/>
                <w:lang w:val="vi-VN"/>
              </w:rPr>
            </w:pPr>
            <w:r w:rsidRPr="00087991">
              <w:rPr>
                <w:sz w:val="20"/>
                <w:szCs w:val="18"/>
                <w:lang w:val="vi-VN"/>
              </w:rPr>
              <w:t xml:space="preserve">                            &lt;h4&gt;&lt;b&gt;TỔNG CỘNG:&lt;/b&gt;&lt;/h4&gt;</w:t>
            </w:r>
          </w:p>
          <w:p w14:paraId="0E1638B8"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id="tongTien"&gt;VND&lt;/span&gt;</w:t>
            </w:r>
          </w:p>
          <w:p w14:paraId="058AB3A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51BBC9B"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041F481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class="service-info"&gt;</w:t>
            </w:r>
          </w:p>
          <w:p w14:paraId="3F1DACF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class="d-flex" style="justify-content: space-between;"&gt;</w:t>
            </w:r>
          </w:p>
          <w:p w14:paraId="708251C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2893B41" w14:textId="77777777" w:rsidR="00F3001F" w:rsidRPr="00087991" w:rsidRDefault="00F3001F" w:rsidP="00F3001F">
            <w:pPr>
              <w:spacing w:after="0" w:line="240" w:lineRule="auto"/>
              <w:rPr>
                <w:sz w:val="20"/>
                <w:szCs w:val="18"/>
                <w:lang w:val="vi-VN"/>
              </w:rPr>
            </w:pPr>
            <w:r w:rsidRPr="00087991">
              <w:rPr>
                <w:sz w:val="20"/>
                <w:szCs w:val="18"/>
                <w:lang w:val="vi-VN"/>
              </w:rPr>
              <w:t xml:space="preserve">                                &lt;h4&gt;&lt;b&gt;THANH TOÁN:&lt;/b&gt;&lt;/h4&gt;</w:t>
            </w:r>
          </w:p>
          <w:p w14:paraId="75B30A58" w14:textId="77777777" w:rsidR="00F3001F" w:rsidRPr="00087991" w:rsidRDefault="00F3001F" w:rsidP="00F3001F">
            <w:pPr>
              <w:spacing w:after="0" w:line="240" w:lineRule="auto"/>
              <w:rPr>
                <w:sz w:val="20"/>
                <w:szCs w:val="18"/>
                <w:lang w:val="vi-VN"/>
              </w:rPr>
            </w:pPr>
            <w:r w:rsidRPr="00087991">
              <w:rPr>
                <w:sz w:val="20"/>
                <w:szCs w:val="18"/>
                <w:lang w:val="vi-VN"/>
              </w:rPr>
              <w:t xml:space="preserve">                                &lt;p&gt;Chọn số tiền bạn muốn thanh toán/cọc (tối thiểu 30%)&lt;/p&gt;</w:t>
            </w:r>
          </w:p>
          <w:p w14:paraId="70A0DB16"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601C46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50FADB1" w14:textId="77777777" w:rsidR="00F3001F" w:rsidRPr="00087991" w:rsidRDefault="00F3001F" w:rsidP="00F3001F">
            <w:pPr>
              <w:rPr>
                <w:sz w:val="20"/>
                <w:szCs w:val="18"/>
                <w:lang w:val="vi-VN"/>
              </w:rPr>
            </w:pPr>
            <w:r w:rsidRPr="00087991">
              <w:rPr>
                <w:sz w:val="20"/>
                <w:szCs w:val="18"/>
                <w:lang w:val="vi-VN"/>
              </w:rPr>
              <w:t xml:space="preserve">                                &lt;select title="tienCoc" class="form-select" name="tienCoc" id="tienCoc" style="height: 50px;"&gt;</w:t>
            </w:r>
          </w:p>
          <w:p w14:paraId="51EFBF06" w14:textId="77777777" w:rsidR="00F3001F" w:rsidRPr="00087991" w:rsidRDefault="00F3001F" w:rsidP="00F3001F">
            <w:pPr>
              <w:spacing w:after="0" w:line="240" w:lineRule="auto"/>
              <w:rPr>
                <w:sz w:val="20"/>
                <w:szCs w:val="18"/>
                <w:lang w:val="vi-VN"/>
              </w:rPr>
            </w:pPr>
            <w:r w:rsidRPr="00087991">
              <w:rPr>
                <w:sz w:val="20"/>
                <w:szCs w:val="18"/>
                <w:lang w:val="vi-VN"/>
              </w:rPr>
              <w:t>&lt;option value="30"&gt;30%&lt;/option&gt;</w:t>
            </w:r>
          </w:p>
          <w:p w14:paraId="75802663" w14:textId="77777777" w:rsidR="00F3001F" w:rsidRPr="00087991" w:rsidRDefault="00F3001F" w:rsidP="00F3001F">
            <w:pPr>
              <w:spacing w:after="0" w:line="240" w:lineRule="auto"/>
              <w:rPr>
                <w:sz w:val="20"/>
                <w:szCs w:val="18"/>
                <w:lang w:val="vi-VN"/>
              </w:rPr>
            </w:pPr>
            <w:r w:rsidRPr="00087991">
              <w:rPr>
                <w:sz w:val="20"/>
                <w:szCs w:val="18"/>
                <w:lang w:val="vi-VN"/>
              </w:rPr>
              <w:t xml:space="preserve">                                    &lt;option value="50"&gt;50%&lt;/option&gt;</w:t>
            </w:r>
          </w:p>
          <w:p w14:paraId="504DA2AB" w14:textId="77777777" w:rsidR="00F3001F" w:rsidRPr="00087991" w:rsidRDefault="00F3001F" w:rsidP="00F3001F">
            <w:pPr>
              <w:spacing w:after="0" w:line="240" w:lineRule="auto"/>
              <w:rPr>
                <w:sz w:val="20"/>
                <w:szCs w:val="18"/>
                <w:lang w:val="vi-VN"/>
              </w:rPr>
            </w:pPr>
            <w:r w:rsidRPr="00087991">
              <w:rPr>
                <w:sz w:val="20"/>
                <w:szCs w:val="18"/>
                <w:lang w:val="vi-VN"/>
              </w:rPr>
              <w:t xml:space="preserve">                                    &lt;option value="70"&gt;70%&lt;/option&gt;</w:t>
            </w:r>
          </w:p>
          <w:p w14:paraId="4D6659F4" w14:textId="77777777" w:rsidR="00F3001F" w:rsidRPr="00087991" w:rsidRDefault="00F3001F" w:rsidP="00F3001F">
            <w:pPr>
              <w:spacing w:after="0" w:line="240" w:lineRule="auto"/>
              <w:rPr>
                <w:sz w:val="20"/>
                <w:szCs w:val="18"/>
                <w:lang w:val="vi-VN"/>
              </w:rPr>
            </w:pPr>
            <w:r w:rsidRPr="00087991">
              <w:rPr>
                <w:sz w:val="20"/>
                <w:szCs w:val="18"/>
                <w:lang w:val="vi-VN"/>
              </w:rPr>
              <w:t xml:space="preserve">                                    &lt;option value="100"&gt;100%&lt;/option&gt;</w:t>
            </w:r>
          </w:p>
          <w:p w14:paraId="6A95CBB1" w14:textId="77777777" w:rsidR="00F3001F" w:rsidRPr="00087991" w:rsidRDefault="00F3001F" w:rsidP="00F3001F">
            <w:pPr>
              <w:spacing w:after="0" w:line="240" w:lineRule="auto"/>
              <w:rPr>
                <w:sz w:val="20"/>
                <w:szCs w:val="18"/>
                <w:lang w:val="vi-VN"/>
              </w:rPr>
            </w:pPr>
            <w:r w:rsidRPr="00087991">
              <w:rPr>
                <w:sz w:val="20"/>
                <w:szCs w:val="18"/>
                <w:lang w:val="vi-VN"/>
              </w:rPr>
              <w:t xml:space="preserve">                                &lt;/select&gt;</w:t>
            </w:r>
          </w:p>
          <w:p w14:paraId="0FB42E4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0E601FA1"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8AA220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1E94043"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class="service-info"&gt;</w:t>
            </w:r>
          </w:p>
          <w:p w14:paraId="7C53279F" w14:textId="77777777" w:rsidR="00F3001F" w:rsidRPr="00087991" w:rsidRDefault="00F3001F" w:rsidP="00F3001F">
            <w:pPr>
              <w:spacing w:after="0" w:line="240" w:lineRule="auto"/>
              <w:rPr>
                <w:sz w:val="20"/>
                <w:szCs w:val="18"/>
                <w:lang w:val="vi-VN"/>
              </w:rPr>
            </w:pPr>
            <w:r w:rsidRPr="00087991">
              <w:rPr>
                <w:sz w:val="20"/>
                <w:szCs w:val="18"/>
                <w:lang w:val="vi-VN"/>
              </w:rPr>
              <w:lastRenderedPageBreak/>
              <w:t xml:space="preserve">                        &lt;div class="d-flex" style="justify-content: space-between;"&gt;</w:t>
            </w:r>
          </w:p>
          <w:p w14:paraId="1D240470" w14:textId="77777777" w:rsidR="00F3001F" w:rsidRPr="00087991" w:rsidRDefault="00F3001F" w:rsidP="00F3001F">
            <w:pPr>
              <w:spacing w:after="0" w:line="240" w:lineRule="auto"/>
              <w:rPr>
                <w:sz w:val="20"/>
                <w:szCs w:val="18"/>
                <w:lang w:val="vi-VN"/>
              </w:rPr>
            </w:pPr>
            <w:r w:rsidRPr="00087991">
              <w:rPr>
                <w:sz w:val="20"/>
                <w:szCs w:val="18"/>
                <w:lang w:val="vi-VN"/>
              </w:rPr>
              <w:t xml:space="preserve">                            &lt;h4&gt;&lt;b&gt;SỐ TIỀN CẦN THANH TOÁN:&lt;/b&gt;&lt;/h4&gt;</w:t>
            </w:r>
          </w:p>
          <w:p w14:paraId="09CAF1F7"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id="tienCanThanhToan"&gt;VND&lt;/span&gt;</w:t>
            </w:r>
          </w:p>
          <w:p w14:paraId="49B149D3"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16A0D3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class="text-center"&gt; </w:t>
            </w:r>
          </w:p>
          <w:p w14:paraId="4C8A414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class="container mt-3"&gt;</w:t>
            </w:r>
          </w:p>
          <w:p w14:paraId="6EF777D7" w14:textId="77777777" w:rsidR="00F3001F" w:rsidRPr="00087991" w:rsidRDefault="00F3001F" w:rsidP="00F3001F">
            <w:pPr>
              <w:spacing w:after="0" w:line="240" w:lineRule="auto"/>
              <w:rPr>
                <w:sz w:val="20"/>
                <w:szCs w:val="18"/>
                <w:lang w:val="vi-VN"/>
              </w:rPr>
            </w:pPr>
            <w:r w:rsidRPr="00087991">
              <w:rPr>
                <w:sz w:val="20"/>
                <w:szCs w:val="18"/>
                <w:lang w:val="vi-VN"/>
              </w:rPr>
              <w:t xml:space="preserve">                                &lt;button id="btnSubmit" type="button" class="btn btn-primary" data-bs-toggle="modal"&gt;</w:t>
            </w:r>
          </w:p>
          <w:p w14:paraId="26BD69A5" w14:textId="77777777" w:rsidR="00F3001F" w:rsidRPr="00087991" w:rsidRDefault="00F3001F" w:rsidP="00F3001F">
            <w:pPr>
              <w:spacing w:after="0" w:line="240" w:lineRule="auto"/>
              <w:rPr>
                <w:sz w:val="20"/>
                <w:szCs w:val="18"/>
                <w:lang w:val="vi-VN"/>
              </w:rPr>
            </w:pPr>
            <w:r w:rsidRPr="00087991">
              <w:rPr>
                <w:sz w:val="20"/>
                <w:szCs w:val="18"/>
                <w:lang w:val="vi-VN"/>
              </w:rPr>
              <w:t xml:space="preserve">                                  Xác nhận</w:t>
            </w:r>
          </w:p>
          <w:p w14:paraId="4B8AA034" w14:textId="77777777" w:rsidR="00F3001F" w:rsidRPr="00087991" w:rsidRDefault="00F3001F" w:rsidP="00F3001F">
            <w:pPr>
              <w:spacing w:after="0" w:line="240" w:lineRule="auto"/>
              <w:rPr>
                <w:sz w:val="20"/>
                <w:szCs w:val="18"/>
                <w:lang w:val="vi-VN"/>
              </w:rPr>
            </w:pPr>
            <w:r w:rsidRPr="00087991">
              <w:rPr>
                <w:sz w:val="20"/>
                <w:szCs w:val="18"/>
                <w:lang w:val="vi-VN"/>
              </w:rPr>
              <w:t xml:space="preserve">                                &lt;/button&gt;</w:t>
            </w:r>
          </w:p>
          <w:p w14:paraId="2030CCC0"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0B2B9DC5"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23505500" w14:textId="77777777" w:rsidR="00F3001F" w:rsidRPr="00087991" w:rsidRDefault="00F3001F" w:rsidP="00F3001F">
            <w:pPr>
              <w:spacing w:after="0" w:line="240" w:lineRule="auto"/>
              <w:rPr>
                <w:sz w:val="20"/>
                <w:szCs w:val="18"/>
                <w:lang w:val="vi-VN"/>
              </w:rPr>
            </w:pPr>
            <w:r w:rsidRPr="00087991">
              <w:rPr>
                <w:sz w:val="20"/>
                <w:szCs w:val="18"/>
                <w:lang w:val="vi-VN"/>
              </w:rPr>
              <w:t xml:space="preserve">                              &lt;!-- The Modal --&gt;</w:t>
            </w:r>
          </w:p>
          <w:p w14:paraId="5BD9B0F2"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class="modal fade" id="myModal"&gt;</w:t>
            </w:r>
          </w:p>
          <w:p w14:paraId="49662CD9"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class="modal-dialog"&gt;</w:t>
            </w:r>
          </w:p>
          <w:p w14:paraId="6FD3611D"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class="modal-content"&gt;</w:t>
            </w:r>
          </w:p>
          <w:p w14:paraId="1B417F09" w14:textId="77777777" w:rsidR="00F3001F" w:rsidRPr="00087991" w:rsidRDefault="00F3001F" w:rsidP="00F3001F">
            <w:pPr>
              <w:spacing w:after="0" w:line="240" w:lineRule="auto"/>
              <w:rPr>
                <w:sz w:val="20"/>
                <w:szCs w:val="18"/>
                <w:lang w:val="vi-VN"/>
              </w:rPr>
            </w:pPr>
          </w:p>
          <w:p w14:paraId="3AB34C85"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class="modal-header"&gt;</w:t>
            </w:r>
          </w:p>
          <w:p w14:paraId="0B8B5267" w14:textId="77777777" w:rsidR="00F3001F" w:rsidRPr="00087991" w:rsidRDefault="00F3001F" w:rsidP="00F3001F">
            <w:pPr>
              <w:spacing w:after="0" w:line="240" w:lineRule="auto"/>
              <w:rPr>
                <w:sz w:val="20"/>
                <w:szCs w:val="18"/>
                <w:lang w:val="vi-VN"/>
              </w:rPr>
            </w:pPr>
            <w:r w:rsidRPr="00087991">
              <w:rPr>
                <w:sz w:val="20"/>
                <w:szCs w:val="18"/>
                <w:lang w:val="vi-VN"/>
              </w:rPr>
              <w:t xml:space="preserve">                                            &lt;h3 class="modal-title" style="text-align: center;"&gt;THANH TOÁN DỊCH VỤ&lt;/h3&gt;</w:t>
            </w:r>
          </w:p>
          <w:p w14:paraId="7AE4E2DA" w14:textId="77777777" w:rsidR="00F3001F" w:rsidRPr="00087991" w:rsidRDefault="00F3001F" w:rsidP="00F3001F">
            <w:pPr>
              <w:spacing w:after="0" w:line="240" w:lineRule="auto"/>
              <w:rPr>
                <w:sz w:val="20"/>
                <w:szCs w:val="18"/>
                <w:lang w:val="vi-VN"/>
              </w:rPr>
            </w:pPr>
            <w:r w:rsidRPr="00087991">
              <w:rPr>
                <w:sz w:val="20"/>
                <w:szCs w:val="18"/>
                <w:lang w:val="vi-VN"/>
              </w:rPr>
              <w:t xml:space="preserve">                                            &lt;button type="button" class="btn-close" data-bs-dismiss="modal"&gt;&lt;/button&gt;</w:t>
            </w:r>
          </w:p>
          <w:p w14:paraId="39DFB032"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5773053"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class="modal-body"&gt;</w:t>
            </w:r>
          </w:p>
          <w:p w14:paraId="5885C8E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 row"&gt;</w:t>
            </w:r>
          </w:p>
          <w:p w14:paraId="1F791D36"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 style="text-align: center;"&gt;</w:t>
            </w:r>
          </w:p>
          <w:p w14:paraId="04626B8D"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style="position: relative;"&gt;</w:t>
            </w:r>
          </w:p>
          <w:p w14:paraId="4EC4A5E9"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block;"&gt;&lt;b&gt;THÔNG TIN TÀI KHOẢN NGÂN HÀNG:&lt;/b&gt;&lt;/span&gt;</w:t>
            </w:r>
          </w:p>
          <w:p w14:paraId="691DC37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style="position: absolute;"&gt;</w:t>
            </w:r>
          </w:p>
          <w:p w14:paraId="35E1AF89" w14:textId="77777777" w:rsidR="00F3001F" w:rsidRPr="00087991" w:rsidRDefault="00F3001F" w:rsidP="00F3001F">
            <w:pPr>
              <w:spacing w:after="0" w:line="240" w:lineRule="auto"/>
              <w:rPr>
                <w:sz w:val="20"/>
                <w:szCs w:val="18"/>
                <w:lang w:val="vi-VN"/>
              </w:rPr>
            </w:pPr>
            <w:r w:rsidRPr="00087991">
              <w:rPr>
                <w:sz w:val="20"/>
                <w:szCs w:val="18"/>
                <w:lang w:val="vi-VN"/>
              </w:rPr>
              <w:t xml:space="preserve">                                                            &lt;img src="../img/thenganhang.png" alt="bank" width="50%"&gt;</w:t>
            </w:r>
          </w:p>
          <w:p w14:paraId="2E17F0CA" w14:textId="77777777" w:rsidR="00F3001F" w:rsidRPr="00087991" w:rsidRDefault="00F3001F" w:rsidP="00F3001F">
            <w:pPr>
              <w:spacing w:after="0" w:line="240" w:lineRule="auto"/>
              <w:rPr>
                <w:sz w:val="20"/>
                <w:szCs w:val="18"/>
                <w:lang w:val="vi-VN"/>
              </w:rPr>
            </w:pPr>
            <w:r w:rsidRPr="00087991">
              <w:rPr>
                <w:sz w:val="20"/>
                <w:szCs w:val="18"/>
                <w:lang w:val="vi-VN"/>
              </w:rPr>
              <w:lastRenderedPageBreak/>
              <w:t xml:space="preserve">                                                        &lt;/div&gt;</w:t>
            </w:r>
          </w:p>
          <w:p w14:paraId="677D3CF0"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style="height: 70px; "&gt;&lt;/div&gt;</w:t>
            </w:r>
          </w:p>
          <w:p w14:paraId="4A97AEE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 row taikhoan" style="margin: 0 45px;"&gt;</w:t>
            </w:r>
          </w:p>
          <w:p w14:paraId="381EE84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class="col-6 label-taikhoan"&gt;</w:t>
            </w:r>
          </w:p>
          <w:p w14:paraId="14C2DE3E"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block;"&gt;&lt;b&gt;SỐ TÀI KHOẢN:&lt;/b&gt;&lt;/span&gt;</w:t>
            </w:r>
          </w:p>
          <w:p w14:paraId="32674850" w14:textId="77777777" w:rsidR="00F3001F" w:rsidRPr="00087991" w:rsidRDefault="00F3001F" w:rsidP="00F3001F">
            <w:pPr>
              <w:rPr>
                <w:sz w:val="20"/>
                <w:szCs w:val="18"/>
                <w:lang w:val="vi-VN"/>
              </w:rPr>
            </w:pPr>
            <w:r w:rsidRPr="00087991">
              <w:rPr>
                <w:sz w:val="20"/>
                <w:szCs w:val="18"/>
                <w:lang w:val="vi-VN"/>
              </w:rPr>
              <w:t xml:space="preserve">                                                                &lt;span style="display: block;"&gt;&lt;b&gt;TÊN NGÂN HÀNG:&lt;/b&gt;&lt;/span&gt;</w:t>
            </w:r>
          </w:p>
          <w:p w14:paraId="32A83330" w14:textId="77777777" w:rsidR="00F3001F" w:rsidRPr="00087991" w:rsidRDefault="00F3001F" w:rsidP="00F3001F">
            <w:pPr>
              <w:spacing w:after="0" w:line="240" w:lineRule="auto"/>
              <w:rPr>
                <w:sz w:val="20"/>
                <w:szCs w:val="18"/>
                <w:lang w:val="vi-VN"/>
              </w:rPr>
            </w:pPr>
            <w:r w:rsidRPr="00087991">
              <w:rPr>
                <w:sz w:val="20"/>
                <w:szCs w:val="18"/>
                <w:lang w:val="vi-VN"/>
              </w:rPr>
              <w:t>&lt;span style="display: block;"&gt;&lt;b&gt;CHỦ TÀI KHOẢN:&lt;/b&gt;&lt;/span&gt;</w:t>
            </w:r>
          </w:p>
          <w:p w14:paraId="79C08B3B"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AAA4B9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class="col-6 label-taikhoan"&gt;</w:t>
            </w:r>
          </w:p>
          <w:p w14:paraId="2223EFE6"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block;"&gt;070120109144&lt;/span&gt;</w:t>
            </w:r>
          </w:p>
          <w:p w14:paraId="57B71BED"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block;"&gt;SACOMBANK&lt;/span&gt;</w:t>
            </w:r>
          </w:p>
          <w:p w14:paraId="26B736FB"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block;"&gt;TRẦN THỊ HỒNG SIM&lt;/span&gt;</w:t>
            </w:r>
          </w:p>
          <w:p w14:paraId="5DC4F387"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67BF72A8"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69E9776"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7D254A1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A97D4A8"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4DC60061"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style="display: block; margin-top: 20px; margin-bottom: 10px;"&gt;&lt;b&gt;QUÉT MÃ QR</w:t>
            </w:r>
          </w:p>
          <w:p w14:paraId="400970CA" w14:textId="77777777" w:rsidR="00F3001F" w:rsidRPr="00087991" w:rsidRDefault="00F3001F" w:rsidP="00F3001F">
            <w:pPr>
              <w:spacing w:after="0" w:line="240" w:lineRule="auto"/>
              <w:rPr>
                <w:sz w:val="20"/>
                <w:szCs w:val="18"/>
                <w:lang w:val="vi-VN"/>
              </w:rPr>
            </w:pPr>
            <w:r w:rsidRPr="00087991">
              <w:rPr>
                <w:sz w:val="20"/>
                <w:szCs w:val="18"/>
                <w:lang w:val="vi-VN"/>
              </w:rPr>
              <w:t xml:space="preserve">                                                                ĐỂ THANH TOÁN&lt;/b&gt;&lt;/span&gt;</w:t>
            </w:r>
          </w:p>
          <w:p w14:paraId="4538D045" w14:textId="77777777" w:rsidR="00F3001F" w:rsidRPr="00087991" w:rsidRDefault="00F3001F" w:rsidP="00F3001F">
            <w:pPr>
              <w:spacing w:after="0" w:line="240" w:lineRule="auto"/>
              <w:rPr>
                <w:sz w:val="20"/>
                <w:szCs w:val="18"/>
                <w:lang w:val="vi-VN"/>
              </w:rPr>
            </w:pPr>
            <w:r w:rsidRPr="00087991">
              <w:rPr>
                <w:sz w:val="20"/>
                <w:szCs w:val="18"/>
                <w:lang w:val="vi-VN"/>
              </w:rPr>
              <w:t xml:space="preserve">                                                        &lt;img src="../img/QRthanhtoan.jpg" alt="qr" width="50%"&gt;</w:t>
            </w:r>
          </w:p>
          <w:p w14:paraId="2F9ACD92"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60CD2018"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855328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class="col"&gt;</w:t>
            </w:r>
          </w:p>
          <w:p w14:paraId="37813266"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72775176" w14:textId="77777777" w:rsidR="00F3001F" w:rsidRPr="00087991" w:rsidRDefault="00F3001F" w:rsidP="00F3001F">
            <w:pPr>
              <w:spacing w:after="0" w:line="240" w:lineRule="auto"/>
              <w:rPr>
                <w:sz w:val="20"/>
                <w:szCs w:val="18"/>
                <w:lang w:val="vi-VN"/>
              </w:rPr>
            </w:pPr>
            <w:r w:rsidRPr="00087991">
              <w:rPr>
                <w:sz w:val="20"/>
                <w:szCs w:val="18"/>
                <w:lang w:val="vi-VN"/>
              </w:rPr>
              <w:t>&lt;&lt;&lt;&lt;&lt;&lt;&lt; HEAD:html/chi-tiet-dich-vu-khai-truong.html</w:t>
            </w:r>
          </w:p>
          <w:p w14:paraId="667D16F9" w14:textId="77777777" w:rsidR="00F3001F" w:rsidRPr="00087991" w:rsidRDefault="00F3001F" w:rsidP="00F3001F">
            <w:pPr>
              <w:spacing w:after="0" w:line="240" w:lineRule="auto"/>
              <w:rPr>
                <w:sz w:val="20"/>
                <w:szCs w:val="18"/>
                <w:lang w:val="vi-VN"/>
              </w:rPr>
            </w:pPr>
            <w:r w:rsidRPr="00087991">
              <w:rPr>
                <w:sz w:val="20"/>
                <w:szCs w:val="18"/>
                <w:lang w:val="vi-VN"/>
              </w:rPr>
              <w:lastRenderedPageBreak/>
              <w:t xml:space="preserve">                                                        &lt;span&gt;&lt;b&gt;Số tiền bạn cần thanh toán là:&lt;/b&gt;&lt;/span&gt;</w:t>
            </w:r>
          </w:p>
          <w:p w14:paraId="67E73914"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id="tienCanThanhToan-modal"&gt;&lt;/span&gt;</w:t>
            </w:r>
          </w:p>
          <w:p w14:paraId="2C85A050" w14:textId="77777777" w:rsidR="00F3001F" w:rsidRPr="00087991" w:rsidRDefault="00F3001F" w:rsidP="00F3001F">
            <w:pPr>
              <w:spacing w:after="0" w:line="240" w:lineRule="auto"/>
              <w:rPr>
                <w:sz w:val="20"/>
                <w:szCs w:val="18"/>
                <w:lang w:val="vi-VN"/>
              </w:rPr>
            </w:pPr>
            <w:r w:rsidRPr="00087991">
              <w:rPr>
                <w:sz w:val="20"/>
                <w:szCs w:val="18"/>
                <w:lang w:val="vi-VN"/>
              </w:rPr>
              <w:t>=======</w:t>
            </w:r>
          </w:p>
          <w:p w14:paraId="1D63F40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class="d-flex" style="justify-content: space-between;"&gt;&lt;b&gt;Số tiền bạn cần thanh toán là:&lt;/b&gt;&lt;/div&gt;</w:t>
            </w:r>
          </w:p>
          <w:p w14:paraId="1E969282" w14:textId="77777777" w:rsidR="00F3001F" w:rsidRPr="00087991" w:rsidRDefault="00F3001F" w:rsidP="00F3001F">
            <w:pPr>
              <w:spacing w:after="0" w:line="240" w:lineRule="auto"/>
              <w:rPr>
                <w:sz w:val="20"/>
                <w:szCs w:val="18"/>
                <w:lang w:val="vi-VN"/>
              </w:rPr>
            </w:pPr>
            <w:r w:rsidRPr="00087991">
              <w:rPr>
                <w:sz w:val="20"/>
                <w:szCs w:val="18"/>
                <w:lang w:val="vi-VN"/>
              </w:rPr>
              <w:t xml:space="preserve">                                                        &lt;span id="tienCanThanhToan"&gt;VND&lt;/span&gt;</w:t>
            </w:r>
          </w:p>
          <w:p w14:paraId="117F3B67"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59169E68" w14:textId="77777777" w:rsidR="00F3001F" w:rsidRPr="00087991" w:rsidRDefault="00F3001F" w:rsidP="00F3001F">
            <w:pPr>
              <w:spacing w:after="0" w:line="240" w:lineRule="auto"/>
              <w:rPr>
                <w:sz w:val="20"/>
                <w:szCs w:val="18"/>
                <w:lang w:val="vi-VN"/>
              </w:rPr>
            </w:pPr>
            <w:r w:rsidRPr="00087991">
              <w:rPr>
                <w:sz w:val="20"/>
                <w:szCs w:val="18"/>
                <w:lang w:val="vi-VN"/>
              </w:rPr>
              <w:t>&gt;&gt;&gt;&gt;&gt;&gt;&gt; 42370c577ba5d60ff3520fb0f0ebd3aaf18666f5:html/khai-truong-silver.html</w:t>
            </w:r>
          </w:p>
          <w:p w14:paraId="53C7DA44"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50D3E6B"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 class="form-group"&gt;</w:t>
            </w:r>
          </w:p>
          <w:p w14:paraId="58204EEF" w14:textId="77777777" w:rsidR="00F3001F" w:rsidRPr="00087991" w:rsidRDefault="00F3001F" w:rsidP="00F3001F">
            <w:pPr>
              <w:spacing w:after="0" w:line="240" w:lineRule="auto"/>
              <w:rPr>
                <w:sz w:val="20"/>
                <w:szCs w:val="18"/>
                <w:lang w:val="vi-VN"/>
              </w:rPr>
            </w:pPr>
            <w:r w:rsidRPr="00087991">
              <w:rPr>
                <w:sz w:val="20"/>
                <w:szCs w:val="18"/>
                <w:lang w:val="vi-VN"/>
              </w:rPr>
              <w:t xml:space="preserve">                                                        &lt;label for="file"&gt;Chọn tệp minh chứng:&lt;/label&gt;</w:t>
            </w:r>
          </w:p>
          <w:p w14:paraId="6A810C46" w14:textId="77777777" w:rsidR="00F3001F" w:rsidRPr="00087991" w:rsidRDefault="00F3001F" w:rsidP="00F3001F">
            <w:pPr>
              <w:spacing w:after="0" w:line="240" w:lineRule="auto"/>
              <w:rPr>
                <w:sz w:val="20"/>
                <w:szCs w:val="18"/>
                <w:lang w:val="vi-VN"/>
              </w:rPr>
            </w:pPr>
            <w:r w:rsidRPr="00087991">
              <w:rPr>
                <w:sz w:val="20"/>
                <w:szCs w:val="18"/>
                <w:lang w:val="vi-VN"/>
              </w:rPr>
              <w:t xml:space="preserve">                                                        &lt;input type="file" id="file" name="file" onchange="previewImage()"&gt;</w:t>
            </w:r>
          </w:p>
          <w:p w14:paraId="73C0D762" w14:textId="77777777" w:rsidR="00F3001F" w:rsidRPr="00087991" w:rsidRDefault="00F3001F" w:rsidP="00F3001F">
            <w:pPr>
              <w:spacing w:after="0" w:line="240" w:lineRule="auto"/>
              <w:rPr>
                <w:sz w:val="20"/>
                <w:szCs w:val="18"/>
                <w:lang w:val="vi-VN"/>
              </w:rPr>
            </w:pPr>
            <w:r w:rsidRPr="00087991">
              <w:rPr>
                <w:sz w:val="20"/>
                <w:szCs w:val="18"/>
                <w:lang w:val="vi-VN"/>
              </w:rPr>
              <w:t xml:space="preserve">                                                        &lt;img id="preview" src="#" alt="Hình ảnh minh chứng"</w:t>
            </w:r>
          </w:p>
          <w:p w14:paraId="4813B167" w14:textId="77777777" w:rsidR="00F3001F" w:rsidRPr="00087991" w:rsidRDefault="00F3001F" w:rsidP="00F3001F">
            <w:pPr>
              <w:spacing w:after="0" w:line="240" w:lineRule="auto"/>
              <w:rPr>
                <w:sz w:val="20"/>
                <w:szCs w:val="18"/>
                <w:lang w:val="vi-VN"/>
              </w:rPr>
            </w:pPr>
            <w:r w:rsidRPr="00087991">
              <w:rPr>
                <w:sz w:val="20"/>
                <w:szCs w:val="18"/>
                <w:lang w:val="vi-VN"/>
              </w:rPr>
              <w:t xml:space="preserve">                                                            style="display: none; max-width: 100%; margin-top: 10px;"&gt;</w:t>
            </w:r>
          </w:p>
          <w:p w14:paraId="36899E5A"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88CA5AE"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26BCECE3"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6378FC7" w14:textId="77777777" w:rsidR="00F3001F" w:rsidRPr="00087991" w:rsidRDefault="00F3001F" w:rsidP="00F3001F">
            <w:pPr>
              <w:rPr>
                <w:sz w:val="20"/>
                <w:szCs w:val="18"/>
                <w:lang w:val="vi-VN"/>
              </w:rPr>
            </w:pPr>
            <w:r w:rsidRPr="00087991">
              <w:rPr>
                <w:sz w:val="20"/>
                <w:szCs w:val="18"/>
                <w:lang w:val="vi-VN"/>
              </w:rPr>
              <w:t xml:space="preserve">                                            &lt;div class="form-group" style="text-align: center;"&gt;</w:t>
            </w:r>
          </w:p>
          <w:p w14:paraId="0995658B" w14:textId="77777777" w:rsidR="00F3001F" w:rsidRPr="00087991" w:rsidRDefault="00F3001F" w:rsidP="00F3001F">
            <w:pPr>
              <w:spacing w:after="0" w:line="240" w:lineRule="auto"/>
              <w:rPr>
                <w:sz w:val="20"/>
                <w:szCs w:val="18"/>
                <w:lang w:val="vi-VN"/>
              </w:rPr>
            </w:pPr>
            <w:r w:rsidRPr="00087991">
              <w:rPr>
                <w:sz w:val="20"/>
                <w:szCs w:val="18"/>
                <w:lang w:val="vi-VN"/>
              </w:rPr>
              <w:t>&lt;button type="button"&gt;Xác nhận thanh toán&lt;/button&gt;</w:t>
            </w:r>
          </w:p>
          <w:p w14:paraId="436542DD"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1EC2E90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673B6F2"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103E3B3B"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E730DB1"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5EE10F2C"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7B0FFCF2"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2F67DAAF"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E3D2E56"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4C276D03" w14:textId="77777777" w:rsidR="00F3001F" w:rsidRPr="00087991" w:rsidRDefault="00F3001F" w:rsidP="00F3001F">
            <w:pPr>
              <w:spacing w:after="0" w:line="240" w:lineRule="auto"/>
              <w:rPr>
                <w:sz w:val="20"/>
                <w:szCs w:val="18"/>
                <w:lang w:val="vi-VN"/>
              </w:rPr>
            </w:pPr>
            <w:r w:rsidRPr="00087991">
              <w:rPr>
                <w:sz w:val="20"/>
                <w:szCs w:val="18"/>
                <w:lang w:val="vi-VN"/>
              </w:rPr>
              <w:t xml:space="preserve">                &lt;/form&gt;</w:t>
            </w:r>
          </w:p>
          <w:p w14:paraId="1F8DE8C7"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2227E838"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70048295" w14:textId="77777777" w:rsidR="00F3001F" w:rsidRPr="00087991" w:rsidRDefault="00F3001F" w:rsidP="00F3001F">
            <w:pPr>
              <w:spacing w:after="0" w:line="240" w:lineRule="auto"/>
              <w:rPr>
                <w:sz w:val="20"/>
                <w:szCs w:val="18"/>
                <w:lang w:val="vi-VN"/>
              </w:rPr>
            </w:pPr>
          </w:p>
          <w:p w14:paraId="781290F3" w14:textId="77777777" w:rsidR="00F3001F" w:rsidRPr="00087991" w:rsidRDefault="00F3001F" w:rsidP="00F3001F">
            <w:pPr>
              <w:spacing w:after="0" w:line="240" w:lineRule="auto"/>
              <w:rPr>
                <w:sz w:val="20"/>
                <w:szCs w:val="18"/>
                <w:lang w:val="vi-VN"/>
              </w:rPr>
            </w:pPr>
            <w:r w:rsidRPr="00087991">
              <w:rPr>
                <w:sz w:val="20"/>
                <w:szCs w:val="18"/>
                <w:lang w:val="vi-VN"/>
              </w:rPr>
              <w:lastRenderedPageBreak/>
              <w:t xml:space="preserve">        &lt;div class="site-footer"&gt; &lt;/div&gt;</w:t>
            </w:r>
          </w:p>
          <w:p w14:paraId="7B4FC02C" w14:textId="77777777" w:rsidR="00F3001F" w:rsidRPr="00087991" w:rsidRDefault="00F3001F" w:rsidP="00F3001F">
            <w:pPr>
              <w:spacing w:after="0" w:line="240" w:lineRule="auto"/>
              <w:rPr>
                <w:sz w:val="20"/>
                <w:szCs w:val="18"/>
                <w:lang w:val="vi-VN"/>
              </w:rPr>
            </w:pPr>
            <w:r w:rsidRPr="00087991">
              <w:rPr>
                <w:sz w:val="20"/>
                <w:szCs w:val="18"/>
                <w:lang w:val="vi-VN"/>
              </w:rPr>
              <w:t xml:space="preserve">    &lt;/div&gt;</w:t>
            </w:r>
          </w:p>
          <w:p w14:paraId="3D8C489A" w14:textId="77777777" w:rsidR="00F3001F" w:rsidRPr="00087991" w:rsidRDefault="00F3001F" w:rsidP="00F3001F">
            <w:pPr>
              <w:spacing w:after="0" w:line="240" w:lineRule="auto"/>
              <w:rPr>
                <w:sz w:val="20"/>
                <w:szCs w:val="18"/>
                <w:lang w:val="vi-VN"/>
              </w:rPr>
            </w:pPr>
            <w:r w:rsidRPr="00087991">
              <w:rPr>
                <w:sz w:val="20"/>
                <w:szCs w:val="18"/>
                <w:lang w:val="vi-VN"/>
              </w:rPr>
              <w:t>&lt;/body&gt;</w:t>
            </w:r>
          </w:p>
          <w:p w14:paraId="49CA1615" w14:textId="77777777" w:rsidR="00F3001F" w:rsidRPr="00087991" w:rsidRDefault="00F3001F" w:rsidP="00F3001F">
            <w:pPr>
              <w:spacing w:after="0" w:line="240" w:lineRule="auto"/>
              <w:rPr>
                <w:sz w:val="20"/>
                <w:szCs w:val="18"/>
                <w:lang w:val="vi-VN"/>
              </w:rPr>
            </w:pPr>
            <w:r w:rsidRPr="00087991">
              <w:rPr>
                <w:sz w:val="20"/>
                <w:szCs w:val="18"/>
                <w:lang w:val="vi-VN"/>
              </w:rPr>
              <w:t>&lt;script&gt;</w:t>
            </w:r>
          </w:p>
          <w:p w14:paraId="68BE112C" w14:textId="77777777" w:rsidR="00F3001F" w:rsidRPr="00087991" w:rsidRDefault="00F3001F" w:rsidP="00F3001F">
            <w:pPr>
              <w:spacing w:after="0" w:line="240" w:lineRule="auto"/>
              <w:rPr>
                <w:sz w:val="20"/>
                <w:szCs w:val="18"/>
                <w:lang w:val="vi-VN"/>
              </w:rPr>
            </w:pPr>
            <w:r w:rsidRPr="00087991">
              <w:rPr>
                <w:sz w:val="20"/>
                <w:szCs w:val="18"/>
                <w:lang w:val="vi-VN"/>
              </w:rPr>
              <w:t xml:space="preserve">    function previewImage() {</w:t>
            </w:r>
          </w:p>
          <w:p w14:paraId="5EA5B440" w14:textId="77777777" w:rsidR="00F3001F" w:rsidRPr="00087991" w:rsidRDefault="00F3001F" w:rsidP="00F3001F">
            <w:pPr>
              <w:spacing w:after="0" w:line="240" w:lineRule="auto"/>
              <w:rPr>
                <w:sz w:val="20"/>
                <w:szCs w:val="18"/>
                <w:lang w:val="vi-VN"/>
              </w:rPr>
            </w:pPr>
            <w:r w:rsidRPr="00087991">
              <w:rPr>
                <w:sz w:val="20"/>
                <w:szCs w:val="18"/>
                <w:lang w:val="vi-VN"/>
              </w:rPr>
              <w:t xml:space="preserve">        var preview = document.getElementById('preview');</w:t>
            </w:r>
          </w:p>
          <w:p w14:paraId="1600F157" w14:textId="77777777" w:rsidR="00F3001F" w:rsidRPr="00087991" w:rsidRDefault="00F3001F" w:rsidP="00F3001F">
            <w:pPr>
              <w:spacing w:after="0" w:line="240" w:lineRule="auto"/>
              <w:rPr>
                <w:sz w:val="20"/>
                <w:szCs w:val="18"/>
                <w:lang w:val="vi-VN"/>
              </w:rPr>
            </w:pPr>
            <w:r w:rsidRPr="00087991">
              <w:rPr>
                <w:sz w:val="20"/>
                <w:szCs w:val="18"/>
                <w:lang w:val="vi-VN"/>
              </w:rPr>
              <w:t xml:space="preserve">        var file = document.getElementById('file').files[0];</w:t>
            </w:r>
          </w:p>
          <w:p w14:paraId="3D375446" w14:textId="77777777" w:rsidR="00F3001F" w:rsidRPr="00087991" w:rsidRDefault="00F3001F" w:rsidP="00F3001F">
            <w:pPr>
              <w:spacing w:after="0" w:line="240" w:lineRule="auto"/>
              <w:rPr>
                <w:sz w:val="20"/>
                <w:szCs w:val="18"/>
                <w:lang w:val="vi-VN"/>
              </w:rPr>
            </w:pPr>
            <w:r w:rsidRPr="00087991">
              <w:rPr>
                <w:sz w:val="20"/>
                <w:szCs w:val="18"/>
                <w:lang w:val="vi-VN"/>
              </w:rPr>
              <w:t xml:space="preserve">        var reader = new FileReader();</w:t>
            </w:r>
          </w:p>
          <w:p w14:paraId="0EA8C7B7" w14:textId="77777777" w:rsidR="00F3001F" w:rsidRPr="00087991" w:rsidRDefault="00F3001F" w:rsidP="00F3001F">
            <w:pPr>
              <w:spacing w:after="0" w:line="240" w:lineRule="auto"/>
              <w:rPr>
                <w:sz w:val="20"/>
                <w:szCs w:val="18"/>
                <w:lang w:val="vi-VN"/>
              </w:rPr>
            </w:pPr>
          </w:p>
          <w:p w14:paraId="7C02797D" w14:textId="77777777" w:rsidR="00F3001F" w:rsidRPr="00087991" w:rsidRDefault="00F3001F" w:rsidP="00F3001F">
            <w:pPr>
              <w:spacing w:after="0" w:line="240" w:lineRule="auto"/>
              <w:rPr>
                <w:sz w:val="20"/>
                <w:szCs w:val="18"/>
                <w:lang w:val="vi-VN"/>
              </w:rPr>
            </w:pPr>
            <w:r w:rsidRPr="00087991">
              <w:rPr>
                <w:sz w:val="20"/>
                <w:szCs w:val="18"/>
                <w:lang w:val="vi-VN"/>
              </w:rPr>
              <w:t xml:space="preserve">        reader.onloadend = function () {</w:t>
            </w:r>
          </w:p>
          <w:p w14:paraId="05FBB197" w14:textId="77777777" w:rsidR="00F3001F" w:rsidRPr="00087991" w:rsidRDefault="00F3001F" w:rsidP="00F3001F">
            <w:pPr>
              <w:spacing w:after="0" w:line="240" w:lineRule="auto"/>
              <w:rPr>
                <w:sz w:val="20"/>
                <w:szCs w:val="18"/>
                <w:lang w:val="vi-VN"/>
              </w:rPr>
            </w:pPr>
            <w:r w:rsidRPr="00087991">
              <w:rPr>
                <w:sz w:val="20"/>
                <w:szCs w:val="18"/>
                <w:lang w:val="vi-VN"/>
              </w:rPr>
              <w:t xml:space="preserve">            preview.src = reader.result;</w:t>
            </w:r>
          </w:p>
          <w:p w14:paraId="23D8A707" w14:textId="77777777" w:rsidR="00F3001F" w:rsidRPr="00087991" w:rsidRDefault="00F3001F" w:rsidP="00F3001F">
            <w:pPr>
              <w:spacing w:after="0" w:line="240" w:lineRule="auto"/>
              <w:rPr>
                <w:sz w:val="20"/>
                <w:szCs w:val="18"/>
                <w:lang w:val="vi-VN"/>
              </w:rPr>
            </w:pPr>
            <w:r w:rsidRPr="00087991">
              <w:rPr>
                <w:sz w:val="20"/>
                <w:szCs w:val="18"/>
                <w:lang w:val="vi-VN"/>
              </w:rPr>
              <w:t xml:space="preserve">            preview.style.display = 'block';</w:t>
            </w:r>
          </w:p>
          <w:p w14:paraId="498C81B9"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2E59694E" w14:textId="77777777" w:rsidR="00F3001F" w:rsidRPr="00087991" w:rsidRDefault="00F3001F" w:rsidP="00F3001F">
            <w:pPr>
              <w:spacing w:after="0" w:line="240" w:lineRule="auto"/>
              <w:rPr>
                <w:sz w:val="20"/>
                <w:szCs w:val="18"/>
                <w:lang w:val="vi-VN"/>
              </w:rPr>
            </w:pPr>
          </w:p>
          <w:p w14:paraId="372999AC" w14:textId="77777777" w:rsidR="00F3001F" w:rsidRPr="00087991" w:rsidRDefault="00F3001F" w:rsidP="00F3001F">
            <w:pPr>
              <w:spacing w:after="0" w:line="240" w:lineRule="auto"/>
              <w:rPr>
                <w:sz w:val="20"/>
                <w:szCs w:val="18"/>
                <w:lang w:val="vi-VN"/>
              </w:rPr>
            </w:pPr>
            <w:r w:rsidRPr="00087991">
              <w:rPr>
                <w:sz w:val="20"/>
                <w:szCs w:val="18"/>
                <w:lang w:val="vi-VN"/>
              </w:rPr>
              <w:t xml:space="preserve">        if (file) {</w:t>
            </w:r>
          </w:p>
          <w:p w14:paraId="51F92823" w14:textId="77777777" w:rsidR="00F3001F" w:rsidRPr="00087991" w:rsidRDefault="00F3001F" w:rsidP="00F3001F">
            <w:pPr>
              <w:spacing w:after="0" w:line="240" w:lineRule="auto"/>
              <w:rPr>
                <w:sz w:val="20"/>
                <w:szCs w:val="18"/>
                <w:lang w:val="vi-VN"/>
              </w:rPr>
            </w:pPr>
            <w:r w:rsidRPr="00087991">
              <w:rPr>
                <w:sz w:val="20"/>
                <w:szCs w:val="18"/>
                <w:lang w:val="vi-VN"/>
              </w:rPr>
              <w:t xml:space="preserve">            reader.readAsDataURL(file);</w:t>
            </w:r>
          </w:p>
          <w:p w14:paraId="5E859996" w14:textId="77777777" w:rsidR="00F3001F" w:rsidRPr="00087991" w:rsidRDefault="00F3001F" w:rsidP="00F3001F">
            <w:pPr>
              <w:spacing w:after="0" w:line="240" w:lineRule="auto"/>
              <w:rPr>
                <w:sz w:val="20"/>
                <w:szCs w:val="18"/>
                <w:lang w:val="vi-VN"/>
              </w:rPr>
            </w:pPr>
            <w:r w:rsidRPr="00087991">
              <w:rPr>
                <w:sz w:val="20"/>
                <w:szCs w:val="18"/>
                <w:lang w:val="vi-VN"/>
              </w:rPr>
              <w:t xml:space="preserve">        } else {</w:t>
            </w:r>
          </w:p>
          <w:p w14:paraId="4661E549" w14:textId="77777777" w:rsidR="00F3001F" w:rsidRPr="00087991" w:rsidRDefault="00F3001F" w:rsidP="00F3001F">
            <w:pPr>
              <w:spacing w:after="0" w:line="240" w:lineRule="auto"/>
              <w:rPr>
                <w:sz w:val="20"/>
                <w:szCs w:val="18"/>
                <w:lang w:val="vi-VN"/>
              </w:rPr>
            </w:pPr>
            <w:r w:rsidRPr="00087991">
              <w:rPr>
                <w:sz w:val="20"/>
                <w:szCs w:val="18"/>
                <w:lang w:val="vi-VN"/>
              </w:rPr>
              <w:t xml:space="preserve">            preview.src = '';</w:t>
            </w:r>
          </w:p>
          <w:p w14:paraId="34A5FA89" w14:textId="77777777" w:rsidR="00F3001F" w:rsidRPr="00087991" w:rsidRDefault="00F3001F" w:rsidP="00F3001F">
            <w:pPr>
              <w:spacing w:after="0" w:line="240" w:lineRule="auto"/>
              <w:rPr>
                <w:sz w:val="20"/>
                <w:szCs w:val="18"/>
                <w:lang w:val="vi-VN"/>
              </w:rPr>
            </w:pPr>
            <w:r w:rsidRPr="00087991">
              <w:rPr>
                <w:sz w:val="20"/>
                <w:szCs w:val="18"/>
                <w:lang w:val="vi-VN"/>
              </w:rPr>
              <w:t xml:space="preserve">            preview.style.display = 'none';</w:t>
            </w:r>
          </w:p>
          <w:p w14:paraId="5E892B84"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4F57474F" w14:textId="77777777" w:rsidR="00F3001F" w:rsidRPr="00087991" w:rsidRDefault="00F3001F" w:rsidP="00F3001F">
            <w:pPr>
              <w:spacing w:after="0" w:line="240" w:lineRule="auto"/>
              <w:rPr>
                <w:sz w:val="20"/>
                <w:szCs w:val="18"/>
                <w:lang w:val="vi-VN"/>
              </w:rPr>
            </w:pPr>
            <w:r w:rsidRPr="00087991">
              <w:rPr>
                <w:sz w:val="20"/>
                <w:szCs w:val="18"/>
                <w:lang w:val="vi-VN"/>
              </w:rPr>
              <w:t xml:space="preserve">    }</w:t>
            </w:r>
          </w:p>
          <w:p w14:paraId="6257922A" w14:textId="77777777" w:rsidR="00F3001F" w:rsidRPr="00087991" w:rsidRDefault="00F3001F" w:rsidP="00F3001F">
            <w:pPr>
              <w:spacing w:after="0" w:line="240" w:lineRule="auto"/>
              <w:rPr>
                <w:sz w:val="20"/>
                <w:szCs w:val="18"/>
                <w:lang w:val="vi-VN"/>
              </w:rPr>
            </w:pPr>
          </w:p>
          <w:p w14:paraId="548F47BF" w14:textId="77777777" w:rsidR="00F3001F" w:rsidRPr="00087991" w:rsidRDefault="00F3001F" w:rsidP="00F3001F">
            <w:pPr>
              <w:spacing w:after="0" w:line="240" w:lineRule="auto"/>
              <w:rPr>
                <w:sz w:val="20"/>
                <w:szCs w:val="18"/>
                <w:lang w:val="vi-VN"/>
              </w:rPr>
            </w:pPr>
            <w:r w:rsidRPr="00087991">
              <w:rPr>
                <w:sz w:val="20"/>
                <w:szCs w:val="18"/>
                <w:lang w:val="vi-VN"/>
              </w:rPr>
              <w:t>&lt;/script&gt;</w:t>
            </w:r>
          </w:p>
          <w:p w14:paraId="52DF2D35" w14:textId="17C05935" w:rsidR="00F3001F" w:rsidRPr="00087991" w:rsidRDefault="00F3001F" w:rsidP="00F3001F">
            <w:pPr>
              <w:rPr>
                <w:sz w:val="20"/>
                <w:szCs w:val="18"/>
                <w:lang w:val="vi-VN"/>
              </w:rPr>
            </w:pPr>
            <w:r w:rsidRPr="00087991">
              <w:rPr>
                <w:sz w:val="20"/>
                <w:szCs w:val="18"/>
                <w:lang w:val="vi-VN"/>
              </w:rPr>
              <w:t>&lt;/html&gt;</w:t>
            </w:r>
          </w:p>
        </w:tc>
        <w:tc>
          <w:tcPr>
            <w:tcW w:w="3685" w:type="dxa"/>
          </w:tcPr>
          <w:p w14:paraId="3442699F" w14:textId="77777777" w:rsidR="00A3033D" w:rsidRPr="00087991" w:rsidRDefault="00A3033D" w:rsidP="00A3033D">
            <w:pPr>
              <w:spacing w:after="0" w:line="240" w:lineRule="auto"/>
              <w:rPr>
                <w:sz w:val="20"/>
                <w:szCs w:val="18"/>
                <w:lang w:val="vi-VN"/>
              </w:rPr>
            </w:pPr>
            <w:r w:rsidRPr="00087991">
              <w:rPr>
                <w:sz w:val="20"/>
                <w:szCs w:val="18"/>
                <w:lang w:val="vi-VN"/>
              </w:rPr>
              <w:lastRenderedPageBreak/>
              <w:t>&lt;!DOCTYPE html&gt;</w:t>
            </w:r>
          </w:p>
          <w:p w14:paraId="72DAC8DB" w14:textId="77777777" w:rsidR="00A3033D" w:rsidRPr="00087991" w:rsidRDefault="00A3033D" w:rsidP="00A3033D">
            <w:pPr>
              <w:spacing w:after="0" w:line="240" w:lineRule="auto"/>
              <w:rPr>
                <w:sz w:val="20"/>
                <w:szCs w:val="18"/>
                <w:lang w:val="vi-VN"/>
              </w:rPr>
            </w:pPr>
            <w:r w:rsidRPr="00087991">
              <w:rPr>
                <w:sz w:val="20"/>
                <w:szCs w:val="18"/>
                <w:lang w:val="vi-VN"/>
              </w:rPr>
              <w:t>&lt;html lang="en"&gt;</w:t>
            </w:r>
          </w:p>
          <w:p w14:paraId="4E58806E" w14:textId="77777777" w:rsidR="00A3033D" w:rsidRPr="00087991" w:rsidRDefault="00A3033D" w:rsidP="00A3033D">
            <w:pPr>
              <w:spacing w:after="0" w:line="240" w:lineRule="auto"/>
              <w:rPr>
                <w:sz w:val="20"/>
                <w:szCs w:val="18"/>
                <w:lang w:val="vi-VN"/>
              </w:rPr>
            </w:pPr>
          </w:p>
          <w:p w14:paraId="3443D401" w14:textId="77777777" w:rsidR="00A3033D" w:rsidRPr="00087991" w:rsidRDefault="00A3033D" w:rsidP="00A3033D">
            <w:pPr>
              <w:spacing w:after="0" w:line="240" w:lineRule="auto"/>
              <w:rPr>
                <w:sz w:val="20"/>
                <w:szCs w:val="18"/>
                <w:lang w:val="vi-VN"/>
              </w:rPr>
            </w:pPr>
            <w:r w:rsidRPr="00087991">
              <w:rPr>
                <w:sz w:val="20"/>
                <w:szCs w:val="18"/>
                <w:lang w:val="vi-VN"/>
              </w:rPr>
              <w:t>&lt;head&gt;</w:t>
            </w:r>
          </w:p>
          <w:p w14:paraId="2928EE40" w14:textId="77777777" w:rsidR="00A3033D" w:rsidRPr="00087991" w:rsidRDefault="00A3033D" w:rsidP="00A3033D">
            <w:pPr>
              <w:spacing w:after="0" w:line="240" w:lineRule="auto"/>
              <w:rPr>
                <w:sz w:val="20"/>
                <w:szCs w:val="18"/>
                <w:lang w:val="vi-VN"/>
              </w:rPr>
            </w:pPr>
            <w:r w:rsidRPr="00087991">
              <w:rPr>
                <w:sz w:val="20"/>
                <w:szCs w:val="18"/>
                <w:lang w:val="vi-VN"/>
              </w:rPr>
              <w:t xml:space="preserve">    &lt;meta charset="UTF-8"&gt;</w:t>
            </w:r>
          </w:p>
          <w:p w14:paraId="2248D675" w14:textId="77777777" w:rsidR="00A3033D" w:rsidRPr="00087991" w:rsidRDefault="00A3033D" w:rsidP="00A3033D">
            <w:pPr>
              <w:spacing w:after="0" w:line="240" w:lineRule="auto"/>
              <w:rPr>
                <w:sz w:val="20"/>
                <w:szCs w:val="18"/>
                <w:lang w:val="vi-VN"/>
              </w:rPr>
            </w:pPr>
            <w:r w:rsidRPr="00087991">
              <w:rPr>
                <w:sz w:val="20"/>
                <w:szCs w:val="18"/>
                <w:lang w:val="vi-VN"/>
              </w:rPr>
              <w:t xml:space="preserve">    &lt;meta name="viewport" content="width=device-width, initial-scale=1.0"&gt;</w:t>
            </w:r>
          </w:p>
          <w:p w14:paraId="5F580BBC" w14:textId="77777777" w:rsidR="00A3033D" w:rsidRPr="00087991" w:rsidRDefault="00A3033D" w:rsidP="00A3033D">
            <w:pPr>
              <w:spacing w:after="0" w:line="240" w:lineRule="auto"/>
              <w:rPr>
                <w:sz w:val="20"/>
                <w:szCs w:val="18"/>
                <w:lang w:val="vi-VN"/>
              </w:rPr>
            </w:pPr>
            <w:r w:rsidRPr="00087991">
              <w:rPr>
                <w:sz w:val="20"/>
                <w:szCs w:val="18"/>
                <w:lang w:val="vi-VN"/>
              </w:rPr>
              <w:t xml:space="preserve">    &lt;title&gt;LỄ KHAI TRƯƠNG&lt;/title&gt;</w:t>
            </w:r>
          </w:p>
          <w:p w14:paraId="4FC72534" w14:textId="77777777" w:rsidR="00A3033D" w:rsidRPr="00087991" w:rsidRDefault="00A3033D" w:rsidP="00A3033D">
            <w:pPr>
              <w:spacing w:after="0" w:line="240" w:lineRule="auto"/>
              <w:rPr>
                <w:sz w:val="20"/>
                <w:szCs w:val="18"/>
                <w:lang w:val="vi-VN"/>
              </w:rPr>
            </w:pPr>
            <w:r w:rsidRPr="00087991">
              <w:rPr>
                <w:sz w:val="20"/>
                <w:szCs w:val="18"/>
                <w:lang w:val="vi-VN"/>
              </w:rPr>
              <w:t xml:space="preserve">    &lt;link rel="stylesheet" href="../css/stylesheet.css"&gt;</w:t>
            </w:r>
          </w:p>
          <w:p w14:paraId="25EB2A0A" w14:textId="77777777" w:rsidR="00A3033D" w:rsidRPr="00087991" w:rsidRDefault="00A3033D" w:rsidP="00A3033D">
            <w:pPr>
              <w:spacing w:after="0" w:line="240" w:lineRule="auto"/>
              <w:rPr>
                <w:sz w:val="20"/>
                <w:szCs w:val="18"/>
                <w:lang w:val="vi-VN"/>
              </w:rPr>
            </w:pPr>
            <w:r w:rsidRPr="00087991">
              <w:rPr>
                <w:sz w:val="20"/>
                <w:szCs w:val="18"/>
                <w:lang w:val="vi-VN"/>
              </w:rPr>
              <w:t xml:space="preserve">    &lt;link rel="stylesheet" href="../css/bootstrap.min.css"&gt;</w:t>
            </w:r>
          </w:p>
          <w:p w14:paraId="49B8758F" w14:textId="77777777" w:rsidR="00A3033D" w:rsidRPr="00087991" w:rsidRDefault="00A3033D" w:rsidP="00A3033D">
            <w:pPr>
              <w:spacing w:after="0" w:line="240" w:lineRule="auto"/>
              <w:rPr>
                <w:sz w:val="20"/>
                <w:szCs w:val="18"/>
                <w:lang w:val="vi-VN"/>
              </w:rPr>
            </w:pPr>
            <w:r w:rsidRPr="00087991">
              <w:rPr>
                <w:sz w:val="20"/>
                <w:szCs w:val="18"/>
                <w:lang w:val="vi-VN"/>
              </w:rPr>
              <w:t xml:space="preserve">    &lt;link rel="stylesheet" href="../css/stylesheet.css"&gt;</w:t>
            </w:r>
          </w:p>
          <w:p w14:paraId="4482C411"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src="../js/bootstrap.bundle.min.js"&gt;&lt;/script&gt;</w:t>
            </w:r>
          </w:p>
          <w:p w14:paraId="67A8A733"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src="../js/bootstrap.min.js"&gt;&lt;/script&gt;</w:t>
            </w:r>
          </w:p>
          <w:p w14:paraId="4C23465D"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src="../js/jquery-3.6.0.min.js"&gt;&lt;/script&gt;</w:t>
            </w:r>
          </w:p>
          <w:p w14:paraId="004F3AC6"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src="../js/main.js"&gt;&lt;/script&gt;</w:t>
            </w:r>
          </w:p>
          <w:p w14:paraId="7A8E815D"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src="../js/validate-cusinfo-form.js"&gt;&lt;/script&gt;</w:t>
            </w:r>
          </w:p>
          <w:p w14:paraId="4805B8E8" w14:textId="77777777" w:rsidR="00A3033D" w:rsidRPr="00087991" w:rsidRDefault="00A3033D" w:rsidP="00A3033D">
            <w:pPr>
              <w:spacing w:after="0" w:line="240" w:lineRule="auto"/>
              <w:rPr>
                <w:sz w:val="20"/>
                <w:szCs w:val="18"/>
                <w:lang w:val="vi-VN"/>
              </w:rPr>
            </w:pPr>
            <w:r w:rsidRPr="00087991">
              <w:rPr>
                <w:sz w:val="20"/>
                <w:szCs w:val="18"/>
                <w:lang w:val="vi-VN"/>
              </w:rPr>
              <w:t xml:space="preserve">    &lt;script src="../js/khai-truong-gold.js "&gt;&lt;/script&gt;</w:t>
            </w:r>
          </w:p>
          <w:p w14:paraId="1E9388B4" w14:textId="77777777" w:rsidR="00A3033D" w:rsidRPr="00087991" w:rsidRDefault="00A3033D" w:rsidP="00A3033D">
            <w:pPr>
              <w:spacing w:after="0" w:line="240" w:lineRule="auto"/>
              <w:rPr>
                <w:sz w:val="20"/>
                <w:szCs w:val="18"/>
                <w:lang w:val="vi-VN"/>
              </w:rPr>
            </w:pPr>
            <w:r w:rsidRPr="00087991">
              <w:rPr>
                <w:sz w:val="20"/>
                <w:szCs w:val="18"/>
                <w:lang w:val="vi-VN"/>
              </w:rPr>
              <w:t xml:space="preserve">    &lt;link rel="stylesheet" href="https://cdnjs.cloudflare.com/ajax/libs/jqueryui/1.12.1/jquery-ui.min.css" /&gt;</w:t>
            </w:r>
          </w:p>
          <w:p w14:paraId="1CF034DD" w14:textId="77777777" w:rsidR="00A3033D" w:rsidRPr="00087991" w:rsidRDefault="00A3033D" w:rsidP="00A3033D">
            <w:pPr>
              <w:spacing w:after="0" w:line="240" w:lineRule="auto"/>
              <w:rPr>
                <w:sz w:val="20"/>
                <w:szCs w:val="18"/>
                <w:lang w:val="vi-VN"/>
              </w:rPr>
            </w:pPr>
            <w:r w:rsidRPr="00087991">
              <w:rPr>
                <w:sz w:val="20"/>
                <w:szCs w:val="18"/>
                <w:lang w:val="vi-VN"/>
              </w:rPr>
              <w:t>&lt;/head&gt;</w:t>
            </w:r>
          </w:p>
          <w:p w14:paraId="4628C319" w14:textId="77777777" w:rsidR="00A3033D" w:rsidRPr="00087991" w:rsidRDefault="00A3033D" w:rsidP="00A3033D">
            <w:pPr>
              <w:spacing w:after="0" w:line="240" w:lineRule="auto"/>
              <w:rPr>
                <w:sz w:val="20"/>
                <w:szCs w:val="18"/>
                <w:lang w:val="vi-VN"/>
              </w:rPr>
            </w:pPr>
          </w:p>
          <w:p w14:paraId="24D1747E" w14:textId="77777777" w:rsidR="00A3033D" w:rsidRPr="00087991" w:rsidRDefault="00A3033D" w:rsidP="00A3033D">
            <w:pPr>
              <w:spacing w:after="0" w:line="240" w:lineRule="auto"/>
              <w:rPr>
                <w:sz w:val="20"/>
                <w:szCs w:val="18"/>
                <w:lang w:val="vi-VN"/>
              </w:rPr>
            </w:pPr>
            <w:r w:rsidRPr="00087991">
              <w:rPr>
                <w:sz w:val="20"/>
                <w:szCs w:val="18"/>
                <w:lang w:val="vi-VN"/>
              </w:rPr>
              <w:t>&lt;body&gt;</w:t>
            </w:r>
          </w:p>
          <w:p w14:paraId="126EDA85"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class="viewport"&gt;</w:t>
            </w:r>
          </w:p>
          <w:p w14:paraId="41C1E480"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class="header-wrapped"&gt;&lt;/div&gt;</w:t>
            </w:r>
          </w:p>
          <w:p w14:paraId="4667E794" w14:textId="77777777" w:rsidR="00A3033D" w:rsidRPr="00087991" w:rsidRDefault="00A3033D" w:rsidP="00A3033D">
            <w:pPr>
              <w:spacing w:after="0" w:line="240" w:lineRule="auto"/>
              <w:rPr>
                <w:sz w:val="20"/>
                <w:szCs w:val="18"/>
                <w:lang w:val="vi-VN"/>
              </w:rPr>
            </w:pPr>
          </w:p>
          <w:p w14:paraId="1B2BF3E2"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class="content-wrapped container-fluid"&gt;</w:t>
            </w:r>
          </w:p>
          <w:p w14:paraId="0037D3C9"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class="container" style="width: 80;"&gt;</w:t>
            </w:r>
          </w:p>
          <w:p w14:paraId="78C47FB6" w14:textId="77777777" w:rsidR="00A3033D" w:rsidRPr="00087991" w:rsidRDefault="00A3033D" w:rsidP="00A3033D">
            <w:pPr>
              <w:spacing w:after="0" w:line="240" w:lineRule="auto"/>
              <w:rPr>
                <w:sz w:val="20"/>
                <w:szCs w:val="18"/>
                <w:lang w:val="vi-VN"/>
              </w:rPr>
            </w:pPr>
            <w:r w:rsidRPr="00087991">
              <w:rPr>
                <w:sz w:val="20"/>
                <w:szCs w:val="18"/>
                <w:lang w:val="vi-VN"/>
              </w:rPr>
              <w:t xml:space="preserve">                &lt;form class="service-form-contact" action="../html/thanhtoan.html"</w:t>
            </w:r>
          </w:p>
          <w:p w14:paraId="25646414" w14:textId="77777777" w:rsidR="00A3033D" w:rsidRPr="00087991" w:rsidRDefault="00A3033D" w:rsidP="00A3033D">
            <w:pPr>
              <w:spacing w:after="0" w:line="240" w:lineRule="auto"/>
              <w:rPr>
                <w:sz w:val="20"/>
                <w:szCs w:val="18"/>
                <w:lang w:val="vi-VN"/>
              </w:rPr>
            </w:pPr>
            <w:r w:rsidRPr="00087991">
              <w:rPr>
                <w:sz w:val="20"/>
                <w:szCs w:val="18"/>
                <w:lang w:val="vi-VN"/>
              </w:rPr>
              <w:t xml:space="preserve">                    style="background-color: rgb(237, 237, 237);"&gt;</w:t>
            </w:r>
          </w:p>
          <w:p w14:paraId="176017FA"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class="service-info"&gt;</w:t>
            </w:r>
          </w:p>
          <w:p w14:paraId="5C849AF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class="text-center"&gt;</w:t>
            </w:r>
          </w:p>
          <w:p w14:paraId="663940E7" w14:textId="77777777" w:rsidR="00A3033D" w:rsidRPr="00087991" w:rsidRDefault="00A3033D" w:rsidP="00A3033D">
            <w:pPr>
              <w:spacing w:after="0" w:line="240" w:lineRule="auto"/>
              <w:rPr>
                <w:sz w:val="20"/>
                <w:szCs w:val="18"/>
                <w:lang w:val="vi-VN"/>
              </w:rPr>
            </w:pPr>
            <w:r w:rsidRPr="00087991">
              <w:rPr>
                <w:sz w:val="20"/>
                <w:szCs w:val="18"/>
                <w:lang w:val="vi-VN"/>
              </w:rPr>
              <w:t xml:space="preserve">                            &lt;h2&gt;&lt;b&gt;LỄ KHAI TRƯƠNG - GÓI GOLD&lt;/b&gt;&lt;/h2&gt;</w:t>
            </w:r>
          </w:p>
          <w:p w14:paraId="3D7BDBF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53B1C0AF"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class="row " style="align-items: center;"&gt;</w:t>
            </w:r>
          </w:p>
          <w:p w14:paraId="6539D762"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class="col-sm-4"&gt;</w:t>
            </w:r>
          </w:p>
          <w:p w14:paraId="7708B453" w14:textId="77777777" w:rsidR="00A3033D" w:rsidRPr="00087991" w:rsidRDefault="00A3033D" w:rsidP="00A3033D">
            <w:pPr>
              <w:spacing w:after="0" w:line="240" w:lineRule="auto"/>
              <w:rPr>
                <w:sz w:val="20"/>
                <w:szCs w:val="18"/>
                <w:lang w:val="vi-VN"/>
              </w:rPr>
            </w:pPr>
            <w:r w:rsidRPr="00087991">
              <w:rPr>
                <w:sz w:val="20"/>
                <w:szCs w:val="18"/>
                <w:lang w:val="vi-VN"/>
              </w:rPr>
              <w:t xml:space="preserve">                                &lt;label for="date"&gt;Thời gian tổ chức:&lt;/label&gt;</w:t>
            </w:r>
          </w:p>
          <w:p w14:paraId="23FAB94F"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64A3C791"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class="col-sm-8"&gt;</w:t>
            </w:r>
          </w:p>
          <w:p w14:paraId="7A2BE488" w14:textId="77777777" w:rsidR="00A3033D" w:rsidRPr="00087991" w:rsidRDefault="00A3033D" w:rsidP="00A3033D">
            <w:pPr>
              <w:spacing w:after="0" w:line="240" w:lineRule="auto"/>
              <w:rPr>
                <w:sz w:val="20"/>
                <w:szCs w:val="18"/>
                <w:lang w:val="vi-VN"/>
              </w:rPr>
            </w:pPr>
            <w:r w:rsidRPr="00087991">
              <w:rPr>
                <w:sz w:val="20"/>
                <w:szCs w:val="18"/>
                <w:lang w:val="vi-VN"/>
              </w:rPr>
              <w:t xml:space="preserve">                                &lt;input id="date" class="form-control" type="date" required&gt;</w:t>
            </w:r>
          </w:p>
          <w:p w14:paraId="00EB33F7" w14:textId="77777777" w:rsidR="00A3033D" w:rsidRPr="00087991" w:rsidRDefault="00A3033D" w:rsidP="00A3033D">
            <w:pPr>
              <w:spacing w:after="0" w:line="240" w:lineRule="auto"/>
              <w:rPr>
                <w:sz w:val="20"/>
                <w:szCs w:val="18"/>
                <w:lang w:val="vi-VN"/>
              </w:rPr>
            </w:pPr>
            <w:r w:rsidRPr="00087991">
              <w:rPr>
                <w:sz w:val="20"/>
                <w:szCs w:val="18"/>
                <w:lang w:val="vi-VN"/>
              </w:rPr>
              <w:lastRenderedPageBreak/>
              <w:t xml:space="preserve">                                &lt;span class="text-danger" id="tbDate"</w:t>
            </w:r>
          </w:p>
          <w:p w14:paraId="5A353643" w14:textId="77777777" w:rsidR="00A3033D" w:rsidRPr="00087991" w:rsidRDefault="00A3033D" w:rsidP="00A3033D">
            <w:pPr>
              <w:spacing w:after="0" w:line="240" w:lineRule="auto"/>
              <w:rPr>
                <w:sz w:val="20"/>
                <w:szCs w:val="18"/>
                <w:lang w:val="vi-VN"/>
              </w:rPr>
            </w:pPr>
            <w:r w:rsidRPr="00087991">
              <w:rPr>
                <w:sz w:val="20"/>
                <w:szCs w:val="18"/>
                <w:lang w:val="vi-VN"/>
              </w:rPr>
              <w:t xml:space="preserve">                                    style="font-style: italic; font-size: 15px;"&gt;&lt;/span&gt;</w:t>
            </w:r>
          </w:p>
          <w:p w14:paraId="466F96A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41F2B88B"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179E715C"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346F8720"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class="service-info"&gt;</w:t>
            </w:r>
          </w:p>
          <w:p w14:paraId="359FB30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class="text-center" style="margin-bottom: 20px;"&gt;</w:t>
            </w:r>
          </w:p>
          <w:p w14:paraId="4AA35281" w14:textId="77777777" w:rsidR="00A3033D" w:rsidRPr="00087991" w:rsidRDefault="00A3033D" w:rsidP="00A3033D">
            <w:pPr>
              <w:spacing w:after="0" w:line="240" w:lineRule="auto"/>
              <w:rPr>
                <w:sz w:val="20"/>
                <w:szCs w:val="18"/>
                <w:lang w:val="vi-VN"/>
              </w:rPr>
            </w:pPr>
            <w:r w:rsidRPr="00087991">
              <w:rPr>
                <w:sz w:val="20"/>
                <w:szCs w:val="18"/>
                <w:lang w:val="vi-VN"/>
              </w:rPr>
              <w:t xml:space="preserve">                            &lt;h2&gt;&lt;b&gt;THÔNG TIN KHÁCH HÀNG&lt;/b&gt;&lt;/h2&gt;</w:t>
            </w:r>
          </w:p>
          <w:p w14:paraId="76A10596"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1A604CD2"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class="row" style="margin-bottom: 20px;"&gt;</w:t>
            </w:r>
          </w:p>
          <w:p w14:paraId="7B6FDB8B"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class="col-sm-4"&gt;</w:t>
            </w:r>
          </w:p>
          <w:p w14:paraId="0D4659BD" w14:textId="77777777" w:rsidR="00A3033D" w:rsidRPr="00087991" w:rsidRDefault="00A3033D" w:rsidP="00A3033D">
            <w:pPr>
              <w:spacing w:after="0" w:line="240" w:lineRule="auto"/>
              <w:rPr>
                <w:sz w:val="20"/>
                <w:szCs w:val="18"/>
                <w:lang w:val="vi-VN"/>
              </w:rPr>
            </w:pPr>
            <w:r w:rsidRPr="00087991">
              <w:rPr>
                <w:sz w:val="20"/>
                <w:szCs w:val="18"/>
                <w:lang w:val="vi-VN"/>
              </w:rPr>
              <w:t xml:space="preserve">                                &lt;label for="hoTen"&gt;Họ và tên:&lt;/label&gt;</w:t>
            </w:r>
          </w:p>
          <w:p w14:paraId="5EED4D0C"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50B1B7B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 class="col-sm-8"&gt;</w:t>
            </w:r>
          </w:p>
          <w:p w14:paraId="4CE12EE9" w14:textId="77777777" w:rsidR="00A3033D" w:rsidRPr="00087991" w:rsidRDefault="00A3033D" w:rsidP="00A3033D">
            <w:pPr>
              <w:spacing w:after="0" w:line="240" w:lineRule="auto"/>
              <w:rPr>
                <w:sz w:val="20"/>
                <w:szCs w:val="18"/>
                <w:lang w:val="vi-VN"/>
              </w:rPr>
            </w:pPr>
            <w:r w:rsidRPr="00087991">
              <w:rPr>
                <w:sz w:val="20"/>
                <w:szCs w:val="18"/>
                <w:lang w:val="vi-VN"/>
              </w:rPr>
              <w:t xml:space="preserve">                                &lt;input class="form-control" id="hoTen" type="text" placeholder="Nhập vào họ tên......"</w:t>
            </w:r>
          </w:p>
          <w:p w14:paraId="75D17529" w14:textId="77777777" w:rsidR="00A3033D" w:rsidRPr="00087991" w:rsidRDefault="00A3033D" w:rsidP="00A3033D">
            <w:pPr>
              <w:spacing w:after="0" w:line="240" w:lineRule="auto"/>
              <w:rPr>
                <w:sz w:val="20"/>
                <w:szCs w:val="18"/>
                <w:lang w:val="vi-VN"/>
              </w:rPr>
            </w:pPr>
            <w:r w:rsidRPr="00087991">
              <w:rPr>
                <w:sz w:val="20"/>
                <w:szCs w:val="18"/>
                <w:lang w:val="vi-VN"/>
              </w:rPr>
              <w:t xml:space="preserve">                                    required&gt;</w:t>
            </w:r>
          </w:p>
          <w:p w14:paraId="7F88A1E6" w14:textId="77777777" w:rsidR="00A3033D" w:rsidRPr="00087991" w:rsidRDefault="00A3033D" w:rsidP="00A3033D">
            <w:pPr>
              <w:spacing w:after="0" w:line="240" w:lineRule="auto"/>
              <w:rPr>
                <w:sz w:val="20"/>
                <w:szCs w:val="18"/>
                <w:lang w:val="vi-VN"/>
              </w:rPr>
            </w:pPr>
            <w:r w:rsidRPr="00087991">
              <w:rPr>
                <w:sz w:val="20"/>
                <w:szCs w:val="18"/>
                <w:lang w:val="vi-VN"/>
              </w:rPr>
              <w:t xml:space="preserve">                                &lt;span class="text-danger" id="tbHoTen"</w:t>
            </w:r>
          </w:p>
          <w:p w14:paraId="37B7E612" w14:textId="77777777" w:rsidR="00A3033D" w:rsidRPr="00087991" w:rsidRDefault="00A3033D" w:rsidP="00A3033D">
            <w:pPr>
              <w:spacing w:after="0" w:line="240" w:lineRule="auto"/>
              <w:rPr>
                <w:sz w:val="20"/>
                <w:szCs w:val="18"/>
                <w:lang w:val="vi-VN"/>
              </w:rPr>
            </w:pPr>
            <w:r w:rsidRPr="00087991">
              <w:rPr>
                <w:sz w:val="20"/>
                <w:szCs w:val="18"/>
                <w:lang w:val="vi-VN"/>
              </w:rPr>
              <w:t xml:space="preserve">                                    style="font-style: italic; font-size: 15px;"&gt;&lt;/span&gt;</w:t>
            </w:r>
          </w:p>
          <w:p w14:paraId="25022193"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5DCEC07E" w14:textId="77777777" w:rsidR="00A3033D" w:rsidRPr="00087991" w:rsidRDefault="00A3033D" w:rsidP="00A3033D">
            <w:pPr>
              <w:spacing w:after="0" w:line="240" w:lineRule="auto"/>
              <w:rPr>
                <w:sz w:val="20"/>
                <w:szCs w:val="18"/>
                <w:lang w:val="vi-VN"/>
              </w:rPr>
            </w:pPr>
            <w:r w:rsidRPr="00087991">
              <w:rPr>
                <w:sz w:val="20"/>
                <w:szCs w:val="18"/>
                <w:lang w:val="vi-VN"/>
              </w:rPr>
              <w:t xml:space="preserve">                        &lt;/div&gt;</w:t>
            </w:r>
          </w:p>
          <w:p w14:paraId="0731C92D" w14:textId="77777777" w:rsidR="004551FD" w:rsidRPr="00087991" w:rsidRDefault="00A3033D" w:rsidP="00A3033D">
            <w:pPr>
              <w:rPr>
                <w:sz w:val="20"/>
                <w:szCs w:val="18"/>
                <w:lang w:val="vi-VN"/>
              </w:rPr>
            </w:pPr>
            <w:r w:rsidRPr="00087991">
              <w:rPr>
                <w:sz w:val="20"/>
                <w:szCs w:val="18"/>
                <w:lang w:val="vi-VN"/>
              </w:rPr>
              <w:t xml:space="preserve">                        &lt;div class="row" style="margin-bottom: 20px;"&gt;</w:t>
            </w:r>
          </w:p>
          <w:p w14:paraId="30E56EB9" w14:textId="77777777" w:rsidR="005274C1" w:rsidRPr="00087991" w:rsidRDefault="005274C1" w:rsidP="005274C1">
            <w:pPr>
              <w:spacing w:after="0" w:line="240" w:lineRule="auto"/>
              <w:rPr>
                <w:sz w:val="20"/>
                <w:szCs w:val="18"/>
                <w:lang w:val="vi-VN"/>
              </w:rPr>
            </w:pPr>
            <w:r w:rsidRPr="00087991">
              <w:rPr>
                <w:sz w:val="20"/>
                <w:szCs w:val="18"/>
                <w:lang w:val="vi-VN"/>
              </w:rPr>
              <w:t>&lt;div class="col-sm-4"&gt;</w:t>
            </w:r>
          </w:p>
          <w:p w14:paraId="6CD5818D"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for="sdt"&gt;Số điện thoại:&lt;/label&gt;</w:t>
            </w:r>
          </w:p>
          <w:p w14:paraId="55D7EFF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81DA66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class="col-sm-8"&gt;</w:t>
            </w:r>
          </w:p>
          <w:p w14:paraId="0484B44E"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class="form-control" id="sdt" type="text"</w:t>
            </w:r>
          </w:p>
          <w:p w14:paraId="7205B860" w14:textId="77777777" w:rsidR="005274C1" w:rsidRPr="00087991" w:rsidRDefault="005274C1" w:rsidP="005274C1">
            <w:pPr>
              <w:spacing w:after="0" w:line="240" w:lineRule="auto"/>
              <w:rPr>
                <w:sz w:val="20"/>
                <w:szCs w:val="18"/>
                <w:lang w:val="vi-VN"/>
              </w:rPr>
            </w:pPr>
            <w:r w:rsidRPr="00087991">
              <w:rPr>
                <w:sz w:val="20"/>
                <w:szCs w:val="18"/>
                <w:lang w:val="vi-VN"/>
              </w:rPr>
              <w:t xml:space="preserve">                                    placeholder="Nhập vào số điện thoại....." required&gt;</w:t>
            </w:r>
          </w:p>
          <w:p w14:paraId="607F22E0"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class="text-danger" id="tbSDT"</w:t>
            </w:r>
          </w:p>
          <w:p w14:paraId="0869C9B7" w14:textId="77777777" w:rsidR="005274C1" w:rsidRPr="00087991" w:rsidRDefault="005274C1" w:rsidP="005274C1">
            <w:pPr>
              <w:spacing w:after="0" w:line="240" w:lineRule="auto"/>
              <w:rPr>
                <w:sz w:val="20"/>
                <w:szCs w:val="18"/>
                <w:lang w:val="vi-VN"/>
              </w:rPr>
            </w:pPr>
            <w:r w:rsidRPr="00087991">
              <w:rPr>
                <w:sz w:val="20"/>
                <w:szCs w:val="18"/>
                <w:lang w:val="vi-VN"/>
              </w:rPr>
              <w:t xml:space="preserve">                                    style="font-style: italic; font-size: 15px;"&gt;&lt;/span&gt;</w:t>
            </w:r>
          </w:p>
          <w:p w14:paraId="5D6C18E4"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703D18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888D9D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0519EBB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4E759B4F"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for="email"&gt;Email:&lt;/label&gt;</w:t>
            </w:r>
          </w:p>
          <w:p w14:paraId="10D403E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0A5DB4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class="col-sm-8"&gt;</w:t>
            </w:r>
          </w:p>
          <w:p w14:paraId="65DB0FE2"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class="form-control" type="email" id="email" placeholder="Nhập vào email....."</w:t>
            </w:r>
          </w:p>
          <w:p w14:paraId="1FFD350F" w14:textId="77777777" w:rsidR="005274C1" w:rsidRPr="00087991" w:rsidRDefault="005274C1" w:rsidP="005274C1">
            <w:pPr>
              <w:spacing w:after="0" w:line="240" w:lineRule="auto"/>
              <w:rPr>
                <w:sz w:val="20"/>
                <w:szCs w:val="18"/>
                <w:lang w:val="vi-VN"/>
              </w:rPr>
            </w:pPr>
            <w:r w:rsidRPr="00087991">
              <w:rPr>
                <w:sz w:val="20"/>
                <w:szCs w:val="18"/>
                <w:lang w:val="vi-VN"/>
              </w:rPr>
              <w:t xml:space="preserve">                                    required&gt;</w:t>
            </w:r>
          </w:p>
          <w:p w14:paraId="4FE93FC3"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class="text-danger" id="tbEmail"</w:t>
            </w:r>
          </w:p>
          <w:p w14:paraId="42400856" w14:textId="77777777" w:rsidR="005274C1" w:rsidRPr="00087991" w:rsidRDefault="005274C1" w:rsidP="005274C1">
            <w:pPr>
              <w:spacing w:after="0" w:line="240" w:lineRule="auto"/>
              <w:rPr>
                <w:sz w:val="20"/>
                <w:szCs w:val="18"/>
                <w:lang w:val="vi-VN"/>
              </w:rPr>
            </w:pPr>
            <w:r w:rsidRPr="00087991">
              <w:rPr>
                <w:sz w:val="20"/>
                <w:szCs w:val="18"/>
                <w:lang w:val="vi-VN"/>
              </w:rPr>
              <w:t xml:space="preserve">                                    style="font-style: italic; font-size: 15px;"&gt;&lt;/span&gt;</w:t>
            </w:r>
          </w:p>
          <w:p w14:paraId="2D8CA5AF"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&lt;/div&gt;</w:t>
            </w:r>
          </w:p>
          <w:p w14:paraId="07BCE74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500FA7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class="row"&gt;</w:t>
            </w:r>
          </w:p>
          <w:p w14:paraId="41965EA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40B942CB"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&lt;label&gt;Tên công ty:&lt;/label&gt;</w:t>
            </w:r>
          </w:p>
          <w:p w14:paraId="1E444CB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D3F388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class="col-sm-8"&gt;</w:t>
            </w:r>
          </w:p>
          <w:p w14:paraId="3D689A84"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class="form-control" type="text" id="tenCT"</w:t>
            </w:r>
          </w:p>
          <w:p w14:paraId="70FC7D03" w14:textId="77777777" w:rsidR="005274C1" w:rsidRPr="00087991" w:rsidRDefault="005274C1" w:rsidP="005274C1">
            <w:pPr>
              <w:spacing w:after="0" w:line="240" w:lineRule="auto"/>
              <w:rPr>
                <w:sz w:val="20"/>
                <w:szCs w:val="18"/>
                <w:lang w:val="vi-VN"/>
              </w:rPr>
            </w:pPr>
            <w:r w:rsidRPr="00087991">
              <w:rPr>
                <w:sz w:val="20"/>
                <w:szCs w:val="18"/>
                <w:lang w:val="vi-VN"/>
              </w:rPr>
              <w:t xml:space="preserve">                                    placeholder="Nhập vào tên công ty....." required&gt;</w:t>
            </w:r>
          </w:p>
          <w:p w14:paraId="2154CBBC"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class="text-danger" id="tbTenCT"</w:t>
            </w:r>
          </w:p>
          <w:p w14:paraId="4D18B7A6" w14:textId="77777777" w:rsidR="005274C1" w:rsidRPr="00087991" w:rsidRDefault="005274C1" w:rsidP="005274C1">
            <w:pPr>
              <w:spacing w:after="0" w:line="240" w:lineRule="auto"/>
              <w:rPr>
                <w:sz w:val="20"/>
                <w:szCs w:val="18"/>
                <w:lang w:val="vi-VN"/>
              </w:rPr>
            </w:pPr>
            <w:r w:rsidRPr="00087991">
              <w:rPr>
                <w:sz w:val="20"/>
                <w:szCs w:val="18"/>
                <w:lang w:val="vi-VN"/>
              </w:rPr>
              <w:t xml:space="preserve">                                    style="font-style: italic; font-size: 15px;"&gt;&lt;/span&gt;</w:t>
            </w:r>
          </w:p>
          <w:p w14:paraId="484A38A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26CB80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FDD08C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DA6E6D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class="service-info"&gt;</w:t>
            </w:r>
          </w:p>
          <w:p w14:paraId="66F31F5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18057CB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258EFA03"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&lt;h4&gt;&lt;b&gt;TÊN DỊCH VỤ&lt;/b&gt;&lt;/h4&gt;</w:t>
            </w:r>
          </w:p>
          <w:p w14:paraId="791A040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619708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49000D11"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&lt;h4&gt;&lt;b&gt;SỐ LƯỢNG&lt;/b&gt;&lt;/h4&gt;</w:t>
            </w:r>
          </w:p>
          <w:p w14:paraId="22022D6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4894954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07304607"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&lt;h4&gt;&lt;b&gt;GIÁ&lt;/b&gt;&lt;/h4&gt;</w:t>
            </w:r>
          </w:p>
          <w:p w14:paraId="61FB1D9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9ABC3C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4D83C9BE"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&lt;h4&gt;&lt;b&gt;THÀNH TIỀN&lt;/b&gt;&lt;/h4&gt;</w:t>
            </w:r>
          </w:p>
          <w:p w14:paraId="53DF6D7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D7665B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228D2E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732FD54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0D173F66"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for="backDrop"&gt;Backdrop theo yêu cầu&lt;/label&gt;</w:t>
            </w:r>
          </w:p>
          <w:p w14:paraId="4FE7F4A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F7E19D0" w14:textId="77777777" w:rsidR="005274C1" w:rsidRPr="00087991" w:rsidRDefault="005274C1" w:rsidP="005274C1">
            <w:pPr>
              <w:rPr>
                <w:sz w:val="20"/>
                <w:szCs w:val="18"/>
                <w:lang w:val="vi-VN"/>
              </w:rPr>
            </w:pPr>
            <w:r w:rsidRPr="00087991">
              <w:rPr>
                <w:sz w:val="20"/>
                <w:szCs w:val="18"/>
                <w:lang w:val="vi-VN"/>
              </w:rPr>
              <w:t xml:space="preserve">                            &lt;div class="col-sm-2"&gt;</w:t>
            </w:r>
          </w:p>
          <w:p w14:paraId="2B71E3F3" w14:textId="77777777" w:rsidR="005274C1" w:rsidRPr="00087991" w:rsidRDefault="005274C1" w:rsidP="005274C1">
            <w:pPr>
              <w:spacing w:after="0" w:line="240" w:lineRule="auto"/>
              <w:rPr>
                <w:sz w:val="20"/>
                <w:szCs w:val="18"/>
                <w:lang w:val="vi-VN"/>
              </w:rPr>
            </w:pPr>
            <w:r w:rsidRPr="00087991">
              <w:rPr>
                <w:sz w:val="20"/>
                <w:szCs w:val="18"/>
                <w:lang w:val="vi-VN"/>
              </w:rPr>
              <w:t>&lt;input class="form-number" type="number" id="backDrop" min="1" max="100" value="1"&gt;</w:t>
            </w:r>
          </w:p>
          <w:p w14:paraId="4B42BAF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A0B7FD4"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0633C9A7"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id="giaBackDrop"&gt;3.000.000 VND&lt;/span&gt;</w:t>
            </w:r>
          </w:p>
          <w:p w14:paraId="0BCBB2C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20967574"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4724B1F7"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id="tienBackDrop"&gt;3.000.000 VND&lt;/span&gt;</w:t>
            </w:r>
          </w:p>
          <w:p w14:paraId="65CC2DDD"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5086F0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F97F6B3"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&lt;div class="row" style="margin-bottom: 20px;"&gt;</w:t>
            </w:r>
          </w:p>
          <w:p w14:paraId="53DFE95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5008D221"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for="hoaTuoi"&gt;Hoa tươi trang trí bàn khai trương và sân khấu&lt;/label&gt;</w:t>
            </w:r>
          </w:p>
          <w:p w14:paraId="7D72160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CC4D74D"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46847213"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class="form-number" type="number" id="hoaTuoi" min="1" max="100" value="1"&gt;</w:t>
            </w:r>
          </w:p>
          <w:p w14:paraId="6219193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7E95CC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4E98F331"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id="giaHoaTuoi"&gt;2.000.000 VND&lt;/span&gt;</w:t>
            </w:r>
          </w:p>
          <w:p w14:paraId="5CB681E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0A36D3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78A1A414"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id="tienHoaTuoi"&gt;2.000.000 VND&lt;/span&gt;</w:t>
            </w:r>
          </w:p>
          <w:p w14:paraId="6C208FF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83F1A5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7E27D4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76EE034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2400DB37"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for="amThanhAnhSang"&gt;Hệ thống âm thanh ánh sáng hiện đại&lt;/label&gt;</w:t>
            </w:r>
          </w:p>
          <w:p w14:paraId="4FE6A2C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DFF5EF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28EA3BAA"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class="form-number" type="number" id="amThanhAnhSang" min="1" max="100"</w:t>
            </w:r>
          </w:p>
          <w:p w14:paraId="3CFFA2C1" w14:textId="77777777" w:rsidR="005274C1" w:rsidRPr="00087991" w:rsidRDefault="005274C1" w:rsidP="005274C1">
            <w:pPr>
              <w:spacing w:after="0" w:line="240" w:lineRule="auto"/>
              <w:rPr>
                <w:sz w:val="20"/>
                <w:szCs w:val="18"/>
                <w:lang w:val="vi-VN"/>
              </w:rPr>
            </w:pPr>
            <w:r w:rsidRPr="00087991">
              <w:rPr>
                <w:sz w:val="20"/>
                <w:szCs w:val="18"/>
                <w:lang w:val="vi-VN"/>
              </w:rPr>
              <w:t xml:space="preserve">                                    value="1"&gt;</w:t>
            </w:r>
          </w:p>
          <w:p w14:paraId="3613903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2790807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6D9D6A69"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id="giaAmThanhAnhSang"&gt;5.000.000 VND&lt;/span&gt;</w:t>
            </w:r>
          </w:p>
          <w:p w14:paraId="4B0830C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444659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1EF91749"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id="tienAmThanhAnhSang"&gt;5.000.000 VND&lt;/span&gt;</w:t>
            </w:r>
          </w:p>
          <w:p w14:paraId="54FF1A6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9A55EF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8396A1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0DA718C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5E6EFEEF"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for="mc"&gt;MC chuyên nghiệp dẫn dắt chương trình theo kịch bản sáng tạo&lt;/label&gt;</w:t>
            </w:r>
          </w:p>
          <w:p w14:paraId="6336F2D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4E0ED7A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2A75032E"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class="form-number" type="number" id="mc" min="1" max="100" value="1"&gt;</w:t>
            </w:r>
          </w:p>
          <w:p w14:paraId="6607D4C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57B953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01172EAE"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id="giaMC"&gt;3.000.000 VND&lt;/span&gt;</w:t>
            </w:r>
          </w:p>
          <w:p w14:paraId="71666D53"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&lt;/div&gt;</w:t>
            </w:r>
          </w:p>
          <w:p w14:paraId="017CF82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3247A317"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id="tienMC"&gt;3.000.000 VND&lt;/span&gt;</w:t>
            </w:r>
          </w:p>
          <w:p w14:paraId="4877C38B" w14:textId="77777777" w:rsidR="005274C1" w:rsidRPr="00087991" w:rsidRDefault="005274C1" w:rsidP="005274C1">
            <w:pPr>
              <w:rPr>
                <w:sz w:val="20"/>
                <w:szCs w:val="18"/>
                <w:lang w:val="vi-VN"/>
              </w:rPr>
            </w:pPr>
            <w:r w:rsidRPr="00087991">
              <w:rPr>
                <w:sz w:val="20"/>
                <w:szCs w:val="18"/>
                <w:lang w:val="vi-VN"/>
              </w:rPr>
              <w:t xml:space="preserve">                            &lt;/div&gt;</w:t>
            </w:r>
          </w:p>
          <w:p w14:paraId="37AB34E8" w14:textId="77777777" w:rsidR="005274C1" w:rsidRPr="00087991" w:rsidRDefault="005274C1" w:rsidP="005274C1">
            <w:pPr>
              <w:spacing w:after="0" w:line="240" w:lineRule="auto"/>
              <w:rPr>
                <w:sz w:val="20"/>
                <w:szCs w:val="18"/>
                <w:lang w:val="vi-VN"/>
              </w:rPr>
            </w:pPr>
            <w:r w:rsidRPr="00087991">
              <w:rPr>
                <w:sz w:val="20"/>
                <w:szCs w:val="18"/>
                <w:lang w:val="vi-VN"/>
              </w:rPr>
              <w:t>&lt;/div&gt;</w:t>
            </w:r>
          </w:p>
          <w:p w14:paraId="3E19841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73EC6D9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50345B5F"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for="khachMoi"&gt;Tiếp đón và hướng dẫn khách mời bằng đội ngũ lễ tân chuyên nghiệp&lt;/label&gt;</w:t>
            </w:r>
          </w:p>
          <w:p w14:paraId="03A2238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E3AC27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2F43652A"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class="form-number" type="number" id="khachMoi" min="1" max="100" value="1"&gt;</w:t>
            </w:r>
          </w:p>
          <w:p w14:paraId="478CC19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DEAB23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2FC2C576"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id="giaKhachMoi"&gt;2.000.000 VND&lt;/span&gt;</w:t>
            </w:r>
          </w:p>
          <w:p w14:paraId="5E1E1A9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43EF84E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56C953AD"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id="tienKhachMoi"&gt;2.000.000 VND&lt;/span&gt;</w:t>
            </w:r>
          </w:p>
          <w:p w14:paraId="049BE69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BE936E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CEBD07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2DA89CED"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3898FF26"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for="amNhac"&gt;Âm nhạc sôi động, phù hợp với không khí sự kiện&lt;/label&gt;</w:t>
            </w:r>
          </w:p>
          <w:p w14:paraId="6081207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4C7FA0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16D0D018"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class="form-number" type="number" id="amNhac" min="1" max="100" value="1"&gt;</w:t>
            </w:r>
          </w:p>
          <w:p w14:paraId="63CBD68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DF0C5A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38DBEA71"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id="giaAmNhac"&gt;2.000.000 VND&lt;/span&gt;</w:t>
            </w:r>
          </w:p>
          <w:p w14:paraId="67BDC92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6DB417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546BAA67"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id="tienAmNhac"&gt;2.000.000 VND&lt;/span&gt;</w:t>
            </w:r>
          </w:p>
          <w:p w14:paraId="41751D8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44FB151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F650B0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class="row" style="margin-bottom: 20px;"&gt;</w:t>
            </w:r>
          </w:p>
          <w:p w14:paraId="1264755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class="col-sm-4"&gt;</w:t>
            </w:r>
          </w:p>
          <w:p w14:paraId="32F7539E"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for="nuocUong"&gt;Nước uống, đồ ăn nhẹ và tiệc cocktail nhẹ (bàn)&lt;/label&gt;</w:t>
            </w:r>
          </w:p>
          <w:p w14:paraId="554F9E4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A77E76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class="col-sm-2"&gt;</w:t>
            </w:r>
          </w:p>
          <w:p w14:paraId="14F4490F"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&lt;input class="form-number" type="number" id="nuocUong" min="1" max="100" value="1"&gt;</w:t>
            </w:r>
          </w:p>
          <w:p w14:paraId="7AA38F9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FC8E7E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0975648F"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id="giaNuocUong"&gt;2.000.000 VND&lt;/span&gt;</w:t>
            </w:r>
          </w:p>
          <w:p w14:paraId="779F7B1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C431E7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class="col-sm-3"&gt;</w:t>
            </w:r>
          </w:p>
          <w:p w14:paraId="75F3A84B"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id="tienNuocUong"&gt;2.000.000 VND&lt;/span&gt;</w:t>
            </w:r>
          </w:p>
          <w:p w14:paraId="1F8C3DE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22ECBA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847F3F4"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B669E2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class="service-info"&gt;</w:t>
            </w:r>
          </w:p>
          <w:p w14:paraId="6ACDEEB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class="d-flex" style="justify-content: space-between;"&gt;</w:t>
            </w:r>
          </w:p>
          <w:p w14:paraId="794BFDA7"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&lt;h4&gt;&lt;b&gt;TỔNG CỘNG:&lt;/b&gt;&lt;/h4&gt;</w:t>
            </w:r>
          </w:p>
          <w:p w14:paraId="734EF6C3"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id="tongTien"&gt;VND&lt;/span&gt;</w:t>
            </w:r>
          </w:p>
          <w:p w14:paraId="375D83DD"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99873D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8A13F6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class="service-info"&gt;</w:t>
            </w:r>
          </w:p>
          <w:p w14:paraId="1702C21E" w14:textId="77777777" w:rsidR="005274C1" w:rsidRPr="00087991" w:rsidRDefault="005274C1" w:rsidP="005274C1">
            <w:pPr>
              <w:rPr>
                <w:sz w:val="20"/>
                <w:szCs w:val="18"/>
                <w:lang w:val="vi-VN"/>
              </w:rPr>
            </w:pPr>
            <w:r w:rsidRPr="00087991">
              <w:rPr>
                <w:sz w:val="20"/>
                <w:szCs w:val="18"/>
                <w:lang w:val="vi-VN"/>
              </w:rPr>
              <w:t xml:space="preserve">                        &lt;div class="d-flex" style="justify-content: space-between;"&gt;</w:t>
            </w:r>
          </w:p>
          <w:p w14:paraId="4735A95F" w14:textId="77777777" w:rsidR="005274C1" w:rsidRPr="00087991" w:rsidRDefault="005274C1" w:rsidP="005274C1">
            <w:pPr>
              <w:spacing w:after="0" w:line="240" w:lineRule="auto"/>
              <w:rPr>
                <w:sz w:val="20"/>
                <w:szCs w:val="18"/>
                <w:lang w:val="vi-VN"/>
              </w:rPr>
            </w:pPr>
            <w:r w:rsidRPr="00087991">
              <w:rPr>
                <w:sz w:val="20"/>
                <w:szCs w:val="18"/>
                <w:lang w:val="vi-VN"/>
              </w:rPr>
              <w:t>&lt;div&gt;</w:t>
            </w:r>
          </w:p>
          <w:p w14:paraId="70AF8D1B"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&lt;h4&gt;&lt;b&gt;THANH TOÁN:&lt;/b&gt;&lt;/h4&gt;</w:t>
            </w:r>
          </w:p>
          <w:p w14:paraId="19C53EB8" w14:textId="77777777" w:rsidR="005274C1" w:rsidRPr="00087991" w:rsidRDefault="005274C1" w:rsidP="005274C1">
            <w:pPr>
              <w:spacing w:after="0" w:line="240" w:lineRule="auto"/>
              <w:rPr>
                <w:sz w:val="20"/>
                <w:szCs w:val="18"/>
                <w:lang w:val="vi-VN"/>
              </w:rPr>
            </w:pPr>
            <w:r w:rsidRPr="00087991">
              <w:rPr>
                <w:sz w:val="20"/>
                <w:szCs w:val="18"/>
                <w:lang w:val="vi-VN"/>
              </w:rPr>
              <w:t xml:space="preserve">                                &lt;p&gt;Chọn số tiền bạn muốn thanh toán/cọc (tối thiểu 30%)&lt;/p&gt;</w:t>
            </w:r>
          </w:p>
          <w:p w14:paraId="3F03E0B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12D0144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3A70584" w14:textId="77777777" w:rsidR="005274C1" w:rsidRPr="00087991" w:rsidRDefault="005274C1" w:rsidP="005274C1">
            <w:pPr>
              <w:spacing w:after="0" w:line="240" w:lineRule="auto"/>
              <w:rPr>
                <w:sz w:val="20"/>
                <w:szCs w:val="18"/>
                <w:lang w:val="vi-VN"/>
              </w:rPr>
            </w:pPr>
            <w:r w:rsidRPr="00087991">
              <w:rPr>
                <w:sz w:val="20"/>
                <w:szCs w:val="18"/>
                <w:lang w:val="vi-VN"/>
              </w:rPr>
              <w:t xml:space="preserve">                                &lt;select title="tienCoc" class="form-select" name="tienCoc" id="tienCoc"</w:t>
            </w:r>
          </w:p>
          <w:p w14:paraId="498B805B" w14:textId="77777777" w:rsidR="005274C1" w:rsidRPr="00087991" w:rsidRDefault="005274C1" w:rsidP="005274C1">
            <w:pPr>
              <w:spacing w:after="0" w:line="240" w:lineRule="auto"/>
              <w:rPr>
                <w:sz w:val="20"/>
                <w:szCs w:val="18"/>
                <w:lang w:val="vi-VN"/>
              </w:rPr>
            </w:pPr>
            <w:r w:rsidRPr="00087991">
              <w:rPr>
                <w:sz w:val="20"/>
                <w:szCs w:val="18"/>
                <w:lang w:val="vi-VN"/>
              </w:rPr>
              <w:t xml:space="preserve">                                    style="height: 50px;"&gt;</w:t>
            </w:r>
          </w:p>
          <w:p w14:paraId="07C7F004" w14:textId="77777777" w:rsidR="005274C1" w:rsidRPr="00087991" w:rsidRDefault="005274C1" w:rsidP="005274C1">
            <w:pPr>
              <w:spacing w:after="0" w:line="240" w:lineRule="auto"/>
              <w:rPr>
                <w:sz w:val="20"/>
                <w:szCs w:val="18"/>
                <w:lang w:val="vi-VN"/>
              </w:rPr>
            </w:pPr>
            <w:r w:rsidRPr="00087991">
              <w:rPr>
                <w:sz w:val="20"/>
                <w:szCs w:val="18"/>
                <w:lang w:val="vi-VN"/>
              </w:rPr>
              <w:t xml:space="preserve">                                    &lt;option value="30"&gt;30%&lt;/option&gt;</w:t>
            </w:r>
          </w:p>
          <w:p w14:paraId="1C4F6B79" w14:textId="77777777" w:rsidR="005274C1" w:rsidRPr="00087991" w:rsidRDefault="005274C1" w:rsidP="005274C1">
            <w:pPr>
              <w:spacing w:after="0" w:line="240" w:lineRule="auto"/>
              <w:rPr>
                <w:sz w:val="20"/>
                <w:szCs w:val="18"/>
                <w:lang w:val="vi-VN"/>
              </w:rPr>
            </w:pPr>
            <w:r w:rsidRPr="00087991">
              <w:rPr>
                <w:sz w:val="20"/>
                <w:szCs w:val="18"/>
                <w:lang w:val="vi-VN"/>
              </w:rPr>
              <w:t xml:space="preserve">                                    &lt;option value="50"&gt;50%&lt;/option&gt;</w:t>
            </w:r>
          </w:p>
          <w:p w14:paraId="2DDAC644" w14:textId="77777777" w:rsidR="005274C1" w:rsidRPr="00087991" w:rsidRDefault="005274C1" w:rsidP="005274C1">
            <w:pPr>
              <w:spacing w:after="0" w:line="240" w:lineRule="auto"/>
              <w:rPr>
                <w:sz w:val="20"/>
                <w:szCs w:val="18"/>
                <w:lang w:val="vi-VN"/>
              </w:rPr>
            </w:pPr>
            <w:r w:rsidRPr="00087991">
              <w:rPr>
                <w:sz w:val="20"/>
                <w:szCs w:val="18"/>
                <w:lang w:val="vi-VN"/>
              </w:rPr>
              <w:t xml:space="preserve">                                    &lt;option value="70"&gt;70%&lt;/option&gt;</w:t>
            </w:r>
          </w:p>
          <w:p w14:paraId="3CF4F938" w14:textId="77777777" w:rsidR="005274C1" w:rsidRPr="00087991" w:rsidRDefault="005274C1" w:rsidP="005274C1">
            <w:pPr>
              <w:spacing w:after="0" w:line="240" w:lineRule="auto"/>
              <w:rPr>
                <w:sz w:val="20"/>
                <w:szCs w:val="18"/>
                <w:lang w:val="vi-VN"/>
              </w:rPr>
            </w:pPr>
            <w:r w:rsidRPr="00087991">
              <w:rPr>
                <w:sz w:val="20"/>
                <w:szCs w:val="18"/>
                <w:lang w:val="vi-VN"/>
              </w:rPr>
              <w:t xml:space="preserve">                                    &lt;option value="100"&gt;100%&lt;/option&gt;</w:t>
            </w:r>
          </w:p>
          <w:p w14:paraId="1D099D02" w14:textId="77777777" w:rsidR="005274C1" w:rsidRPr="00087991" w:rsidRDefault="005274C1" w:rsidP="005274C1">
            <w:pPr>
              <w:spacing w:after="0" w:line="240" w:lineRule="auto"/>
              <w:rPr>
                <w:sz w:val="20"/>
                <w:szCs w:val="18"/>
                <w:lang w:val="vi-VN"/>
              </w:rPr>
            </w:pPr>
            <w:r w:rsidRPr="00087991">
              <w:rPr>
                <w:sz w:val="20"/>
                <w:szCs w:val="18"/>
                <w:lang w:val="vi-VN"/>
              </w:rPr>
              <w:t xml:space="preserve">                                &lt;/select&gt;</w:t>
            </w:r>
          </w:p>
          <w:p w14:paraId="14D90A0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65628023"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EDAB78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7BE7BD8"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class="service-info"&gt;</w:t>
            </w:r>
          </w:p>
          <w:p w14:paraId="61A1FF3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class="d-flex" style="justify-content: space-between;"&gt;</w:t>
            </w:r>
          </w:p>
          <w:p w14:paraId="1EC88A45" w14:textId="77777777" w:rsidR="005274C1" w:rsidRPr="00087991" w:rsidRDefault="005274C1" w:rsidP="005274C1">
            <w:pPr>
              <w:spacing w:after="0" w:line="240" w:lineRule="auto"/>
              <w:rPr>
                <w:sz w:val="20"/>
                <w:szCs w:val="18"/>
                <w:lang w:val="vi-VN"/>
              </w:rPr>
            </w:pPr>
            <w:r w:rsidRPr="00087991">
              <w:rPr>
                <w:sz w:val="20"/>
                <w:szCs w:val="18"/>
                <w:lang w:val="vi-VN"/>
              </w:rPr>
              <w:t xml:space="preserve">                            &lt;h4&gt;&lt;b&gt;SỐ TIỀN CẦN THANH TOÁN:&lt;/b&gt;&lt;/h4&gt;</w:t>
            </w:r>
          </w:p>
          <w:p w14:paraId="0E6D2FC4"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id="tienCanThanhToan"&gt;VND&lt;/span&gt;</w:t>
            </w:r>
          </w:p>
          <w:p w14:paraId="0DCE3C9C"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3BF7EE4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class="text-center"&gt;</w:t>
            </w:r>
          </w:p>
          <w:p w14:paraId="317E2B09"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&lt;div class="container mt-3"&gt;</w:t>
            </w:r>
          </w:p>
          <w:p w14:paraId="5045C60B" w14:textId="77777777" w:rsidR="005274C1" w:rsidRPr="00087991" w:rsidRDefault="005274C1" w:rsidP="005274C1">
            <w:pPr>
              <w:spacing w:after="0" w:line="240" w:lineRule="auto"/>
              <w:rPr>
                <w:sz w:val="20"/>
                <w:szCs w:val="18"/>
                <w:lang w:val="vi-VN"/>
              </w:rPr>
            </w:pPr>
            <w:r w:rsidRPr="00087991">
              <w:rPr>
                <w:sz w:val="20"/>
                <w:szCs w:val="18"/>
                <w:lang w:val="vi-VN"/>
              </w:rPr>
              <w:t xml:space="preserve">                                &lt;button id="btnSubmit" type="button" class="btn btn-primary" data-bs-toggle="modal"</w:t>
            </w:r>
          </w:p>
          <w:p w14:paraId="1FCB82AB" w14:textId="77777777" w:rsidR="005274C1" w:rsidRPr="00087991" w:rsidRDefault="005274C1" w:rsidP="005274C1">
            <w:pPr>
              <w:spacing w:after="0" w:line="240" w:lineRule="auto"/>
              <w:rPr>
                <w:sz w:val="20"/>
                <w:szCs w:val="18"/>
                <w:lang w:val="vi-VN"/>
              </w:rPr>
            </w:pPr>
            <w:r w:rsidRPr="00087991">
              <w:rPr>
                <w:sz w:val="20"/>
                <w:szCs w:val="18"/>
                <w:lang w:val="vi-VN"/>
              </w:rPr>
              <w:t xml:space="preserve">                                    data-bs-target="#myModal"&gt;</w:t>
            </w:r>
          </w:p>
          <w:p w14:paraId="5D609876" w14:textId="77777777" w:rsidR="005274C1" w:rsidRPr="00087991" w:rsidRDefault="005274C1" w:rsidP="005274C1">
            <w:pPr>
              <w:spacing w:after="0" w:line="240" w:lineRule="auto"/>
              <w:rPr>
                <w:sz w:val="20"/>
                <w:szCs w:val="18"/>
                <w:lang w:val="vi-VN"/>
              </w:rPr>
            </w:pPr>
            <w:r w:rsidRPr="00087991">
              <w:rPr>
                <w:sz w:val="20"/>
                <w:szCs w:val="18"/>
                <w:lang w:val="vi-VN"/>
              </w:rPr>
              <w:t xml:space="preserve">                                    Xác nhận</w:t>
            </w:r>
          </w:p>
          <w:p w14:paraId="5DC5C580" w14:textId="77777777" w:rsidR="005274C1" w:rsidRPr="00087991" w:rsidRDefault="005274C1" w:rsidP="005274C1">
            <w:pPr>
              <w:spacing w:after="0" w:line="240" w:lineRule="auto"/>
              <w:rPr>
                <w:sz w:val="20"/>
                <w:szCs w:val="18"/>
                <w:lang w:val="vi-VN"/>
              </w:rPr>
            </w:pPr>
            <w:r w:rsidRPr="00087991">
              <w:rPr>
                <w:sz w:val="20"/>
                <w:szCs w:val="18"/>
                <w:lang w:val="vi-VN"/>
              </w:rPr>
              <w:t xml:space="preserve">                                &lt;/button&gt;</w:t>
            </w:r>
          </w:p>
          <w:p w14:paraId="0736A92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5703F4FD" w14:textId="77777777" w:rsidR="005274C1" w:rsidRPr="00087991" w:rsidRDefault="005274C1" w:rsidP="005274C1">
            <w:pPr>
              <w:spacing w:after="0" w:line="240" w:lineRule="auto"/>
              <w:rPr>
                <w:sz w:val="20"/>
                <w:szCs w:val="18"/>
                <w:lang w:val="vi-VN"/>
              </w:rPr>
            </w:pPr>
          </w:p>
          <w:p w14:paraId="4DDA741D" w14:textId="77777777" w:rsidR="005274C1" w:rsidRPr="00087991" w:rsidRDefault="005274C1" w:rsidP="005274C1">
            <w:pPr>
              <w:spacing w:after="0" w:line="240" w:lineRule="auto"/>
              <w:rPr>
                <w:sz w:val="20"/>
                <w:szCs w:val="18"/>
                <w:lang w:val="vi-VN"/>
              </w:rPr>
            </w:pPr>
            <w:r w:rsidRPr="00087991">
              <w:rPr>
                <w:sz w:val="20"/>
                <w:szCs w:val="18"/>
                <w:lang w:val="vi-VN"/>
              </w:rPr>
              <w:t xml:space="preserve">                            &lt;!-- The Modal --&gt;</w:t>
            </w:r>
          </w:p>
          <w:p w14:paraId="50A54D1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class="modal fade" id="myModal"&gt;</w:t>
            </w:r>
          </w:p>
          <w:p w14:paraId="708B029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class="modal-dialog"&gt;</w:t>
            </w:r>
          </w:p>
          <w:p w14:paraId="1FEEF3C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class="modal-content"&gt;</w:t>
            </w:r>
          </w:p>
          <w:p w14:paraId="2D0C1269" w14:textId="77777777" w:rsidR="005274C1" w:rsidRPr="00087991" w:rsidRDefault="005274C1" w:rsidP="005274C1">
            <w:pPr>
              <w:spacing w:after="0" w:line="240" w:lineRule="auto"/>
              <w:rPr>
                <w:sz w:val="20"/>
                <w:szCs w:val="18"/>
                <w:lang w:val="vi-VN"/>
              </w:rPr>
            </w:pPr>
          </w:p>
          <w:p w14:paraId="432B013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class="modal-header"&gt;</w:t>
            </w:r>
          </w:p>
          <w:p w14:paraId="63D96D5F" w14:textId="77777777" w:rsidR="005274C1" w:rsidRPr="00087991" w:rsidRDefault="005274C1" w:rsidP="005274C1">
            <w:pPr>
              <w:spacing w:after="0" w:line="240" w:lineRule="auto"/>
              <w:rPr>
                <w:sz w:val="20"/>
                <w:szCs w:val="18"/>
                <w:lang w:val="vi-VN"/>
              </w:rPr>
            </w:pPr>
            <w:r w:rsidRPr="00087991">
              <w:rPr>
                <w:sz w:val="20"/>
                <w:szCs w:val="18"/>
                <w:lang w:val="vi-VN"/>
              </w:rPr>
              <w:t xml:space="preserve">                                            &lt;h3 class="modal-title" style="text-align: center;"&gt;THANH TOÁN DỊCH VỤ&lt;/h3&gt;</w:t>
            </w:r>
          </w:p>
          <w:p w14:paraId="2745B4AC" w14:textId="77777777" w:rsidR="005274C1" w:rsidRPr="00087991" w:rsidRDefault="005274C1" w:rsidP="005274C1">
            <w:pPr>
              <w:spacing w:after="0" w:line="240" w:lineRule="auto"/>
              <w:rPr>
                <w:sz w:val="20"/>
                <w:szCs w:val="18"/>
                <w:lang w:val="vi-VN"/>
              </w:rPr>
            </w:pPr>
            <w:r w:rsidRPr="00087991">
              <w:rPr>
                <w:sz w:val="20"/>
                <w:szCs w:val="18"/>
                <w:lang w:val="vi-VN"/>
              </w:rPr>
              <w:t xml:space="preserve">                                            &lt;button type="button" class="btn-close" data-bs-dismiss="modal"&gt;&lt;/button&gt;</w:t>
            </w:r>
          </w:p>
          <w:p w14:paraId="3830F83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49AE0AC6"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class="modal-body"&gt;</w:t>
            </w:r>
          </w:p>
          <w:p w14:paraId="34E036C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 row"&gt;</w:t>
            </w:r>
          </w:p>
          <w:p w14:paraId="18A1686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 style="text-align: center;"&gt;</w:t>
            </w:r>
          </w:p>
          <w:p w14:paraId="032DF1B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style="position: relative;"&gt;</w:t>
            </w:r>
          </w:p>
          <w:p w14:paraId="149D9301"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block;"&gt;&lt;b&gt;THÔNG TIN TÀI KHOẢN NGÂN</w:t>
            </w:r>
          </w:p>
          <w:p w14:paraId="7C1D4B54" w14:textId="77777777" w:rsidR="005274C1" w:rsidRPr="00087991" w:rsidRDefault="005274C1" w:rsidP="005274C1">
            <w:pPr>
              <w:spacing w:after="0" w:line="240" w:lineRule="auto"/>
              <w:rPr>
                <w:sz w:val="20"/>
                <w:szCs w:val="18"/>
                <w:lang w:val="vi-VN"/>
              </w:rPr>
            </w:pPr>
            <w:r w:rsidRPr="00087991">
              <w:rPr>
                <w:sz w:val="20"/>
                <w:szCs w:val="18"/>
                <w:lang w:val="vi-VN"/>
              </w:rPr>
              <w:t xml:space="preserve">                                                                HÀNG:&lt;/b&gt;&lt;/span&gt;</w:t>
            </w:r>
          </w:p>
          <w:p w14:paraId="0ADFCEAE"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style="position: absolute;"&gt;</w:t>
            </w:r>
          </w:p>
          <w:p w14:paraId="470891BF" w14:textId="77777777" w:rsidR="005274C1" w:rsidRPr="00087991" w:rsidRDefault="005274C1" w:rsidP="005274C1">
            <w:pPr>
              <w:spacing w:after="0" w:line="240" w:lineRule="auto"/>
              <w:rPr>
                <w:sz w:val="20"/>
                <w:szCs w:val="18"/>
                <w:lang w:val="vi-VN"/>
              </w:rPr>
            </w:pPr>
            <w:r w:rsidRPr="00087991">
              <w:rPr>
                <w:sz w:val="20"/>
                <w:szCs w:val="18"/>
                <w:lang w:val="vi-VN"/>
              </w:rPr>
              <w:t xml:space="preserve">                                                            &lt;img src="../img/thenganhang.png" alt="bank" width="50%"&gt;</w:t>
            </w:r>
          </w:p>
          <w:p w14:paraId="7512570F" w14:textId="77777777" w:rsidR="005274C1" w:rsidRPr="00087991" w:rsidRDefault="005274C1" w:rsidP="005274C1">
            <w:pPr>
              <w:rPr>
                <w:sz w:val="20"/>
                <w:szCs w:val="18"/>
                <w:lang w:val="vi-VN"/>
              </w:rPr>
            </w:pPr>
            <w:r w:rsidRPr="00087991">
              <w:rPr>
                <w:sz w:val="20"/>
                <w:szCs w:val="18"/>
                <w:lang w:val="vi-VN"/>
              </w:rPr>
              <w:t xml:space="preserve">                                                        &lt;/div&gt;</w:t>
            </w:r>
          </w:p>
          <w:p w14:paraId="02E88D09" w14:textId="77777777" w:rsidR="005274C1" w:rsidRPr="00087991" w:rsidRDefault="005274C1" w:rsidP="005274C1">
            <w:pPr>
              <w:spacing w:after="0" w:line="240" w:lineRule="auto"/>
              <w:rPr>
                <w:sz w:val="20"/>
                <w:szCs w:val="18"/>
                <w:lang w:val="vi-VN"/>
              </w:rPr>
            </w:pPr>
            <w:r w:rsidRPr="00087991">
              <w:rPr>
                <w:sz w:val="20"/>
                <w:szCs w:val="18"/>
                <w:lang w:val="vi-VN"/>
              </w:rPr>
              <w:t>&lt;div style="height: 70px; "&gt;&lt;/div&gt;</w:t>
            </w:r>
          </w:p>
          <w:p w14:paraId="2E773CF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 row taikhoan" style="margin: 0 45px;"&gt;</w:t>
            </w:r>
          </w:p>
          <w:p w14:paraId="2F6B313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class="col-6 label-taikhoan"&gt;</w:t>
            </w:r>
          </w:p>
          <w:p w14:paraId="3E4B04A2"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block;"&gt;&lt;b&gt;SỐ TÀI</w:t>
            </w:r>
          </w:p>
          <w:p w14:paraId="5EFDA0E7" w14:textId="77777777" w:rsidR="005274C1" w:rsidRPr="00087991" w:rsidRDefault="005274C1" w:rsidP="005274C1">
            <w:pPr>
              <w:spacing w:after="0" w:line="240" w:lineRule="auto"/>
              <w:rPr>
                <w:sz w:val="20"/>
                <w:szCs w:val="18"/>
                <w:lang w:val="vi-VN"/>
              </w:rPr>
            </w:pPr>
            <w:r w:rsidRPr="00087991">
              <w:rPr>
                <w:sz w:val="20"/>
                <w:szCs w:val="18"/>
                <w:lang w:val="vi-VN"/>
              </w:rPr>
              <w:t xml:space="preserve">                                                                        KHOẢN:&lt;/b&gt;&lt;/span&gt;</w:t>
            </w:r>
          </w:p>
          <w:p w14:paraId="4312A6E5"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block;"&gt;&lt;b&gt;TÊN NGÂN</w:t>
            </w:r>
          </w:p>
          <w:p w14:paraId="3D996506" w14:textId="77777777" w:rsidR="005274C1" w:rsidRPr="00087991" w:rsidRDefault="005274C1" w:rsidP="005274C1">
            <w:pPr>
              <w:spacing w:after="0" w:line="240" w:lineRule="auto"/>
              <w:rPr>
                <w:sz w:val="20"/>
                <w:szCs w:val="18"/>
                <w:lang w:val="vi-VN"/>
              </w:rPr>
            </w:pPr>
            <w:r w:rsidRPr="00087991">
              <w:rPr>
                <w:sz w:val="20"/>
                <w:szCs w:val="18"/>
                <w:lang w:val="vi-VN"/>
              </w:rPr>
              <w:t xml:space="preserve">                                                                        HÀNG:&lt;/b&gt;&lt;/span&gt;</w:t>
            </w:r>
          </w:p>
          <w:p w14:paraId="40C57C1C" w14:textId="77777777" w:rsidR="005274C1" w:rsidRPr="00087991" w:rsidRDefault="005274C1" w:rsidP="005274C1">
            <w:pPr>
              <w:spacing w:after="0" w:line="240" w:lineRule="auto"/>
              <w:rPr>
                <w:sz w:val="20"/>
                <w:szCs w:val="18"/>
                <w:lang w:val="vi-VN"/>
              </w:rPr>
            </w:pPr>
            <w:r w:rsidRPr="00087991">
              <w:rPr>
                <w:sz w:val="20"/>
                <w:szCs w:val="18"/>
                <w:lang w:val="vi-VN"/>
              </w:rPr>
              <w:lastRenderedPageBreak/>
              <w:t xml:space="preserve">                                                                &lt;span style="display: block;"&gt;&lt;b&gt;CHỦ TÀI</w:t>
            </w:r>
          </w:p>
          <w:p w14:paraId="73370B58" w14:textId="77777777" w:rsidR="005274C1" w:rsidRPr="00087991" w:rsidRDefault="005274C1" w:rsidP="005274C1">
            <w:pPr>
              <w:spacing w:after="0" w:line="240" w:lineRule="auto"/>
              <w:rPr>
                <w:sz w:val="20"/>
                <w:szCs w:val="18"/>
                <w:lang w:val="vi-VN"/>
              </w:rPr>
            </w:pPr>
            <w:r w:rsidRPr="00087991">
              <w:rPr>
                <w:sz w:val="20"/>
                <w:szCs w:val="18"/>
                <w:lang w:val="vi-VN"/>
              </w:rPr>
              <w:t xml:space="preserve">                                                                        KHOẢN:&lt;/b&gt;&lt;/span&gt;</w:t>
            </w:r>
          </w:p>
          <w:p w14:paraId="21BB329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2591B6C9"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class="col-6 label-taikhoan"&gt;</w:t>
            </w:r>
          </w:p>
          <w:p w14:paraId="621DF943"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block;"&gt;070120109144&lt;/span&gt;</w:t>
            </w:r>
          </w:p>
          <w:p w14:paraId="32F05AAE"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block;"&gt;SACOMBANK&lt;/span&gt;</w:t>
            </w:r>
          </w:p>
          <w:p w14:paraId="49D388CC"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 style="display: block;"&gt;TRẦN THỊ HỒNG SIM&lt;/span&gt;</w:t>
            </w:r>
          </w:p>
          <w:p w14:paraId="5333CDCE" w14:textId="77777777" w:rsidR="005274C1" w:rsidRPr="00087991" w:rsidRDefault="005274C1" w:rsidP="005274C1">
            <w:pPr>
              <w:spacing w:after="0" w:line="240" w:lineRule="auto"/>
              <w:rPr>
                <w:sz w:val="20"/>
                <w:szCs w:val="18"/>
                <w:lang w:val="vi-VN"/>
              </w:rPr>
            </w:pPr>
          </w:p>
          <w:p w14:paraId="056B2D8F"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BBF72A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A9D86B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84620FB"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56BF276"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w:t>
            </w:r>
          </w:p>
          <w:p w14:paraId="194151F7" w14:textId="77777777" w:rsidR="005274C1" w:rsidRPr="00087991" w:rsidRDefault="005274C1" w:rsidP="005274C1">
            <w:pPr>
              <w:spacing w:after="0" w:line="240" w:lineRule="auto"/>
              <w:rPr>
                <w:sz w:val="20"/>
                <w:szCs w:val="18"/>
                <w:lang w:val="vi-VN"/>
              </w:rPr>
            </w:pPr>
            <w:r w:rsidRPr="00087991">
              <w:rPr>
                <w:sz w:val="20"/>
                <w:szCs w:val="18"/>
                <w:lang w:val="vi-VN"/>
              </w:rPr>
              <w:t xml:space="preserve">                                                            style="display: block; margin-top: 20px; margin-bottom: 10px;"&gt;&lt;b&gt;QUÉT</w:t>
            </w:r>
          </w:p>
          <w:p w14:paraId="79F233F0" w14:textId="77777777" w:rsidR="005274C1" w:rsidRPr="00087991" w:rsidRDefault="005274C1" w:rsidP="005274C1">
            <w:pPr>
              <w:spacing w:after="0" w:line="240" w:lineRule="auto"/>
              <w:rPr>
                <w:sz w:val="20"/>
                <w:szCs w:val="18"/>
                <w:lang w:val="vi-VN"/>
              </w:rPr>
            </w:pPr>
            <w:r w:rsidRPr="00087991">
              <w:rPr>
                <w:sz w:val="20"/>
                <w:szCs w:val="18"/>
                <w:lang w:val="vi-VN"/>
              </w:rPr>
              <w:t xml:space="preserve">                                                                MÃ QR</w:t>
            </w:r>
          </w:p>
          <w:p w14:paraId="5BBF7BC4" w14:textId="77777777" w:rsidR="005274C1" w:rsidRPr="00087991" w:rsidRDefault="005274C1" w:rsidP="005274C1">
            <w:pPr>
              <w:spacing w:after="0" w:line="240" w:lineRule="auto"/>
              <w:rPr>
                <w:sz w:val="20"/>
                <w:szCs w:val="18"/>
                <w:lang w:val="vi-VN"/>
              </w:rPr>
            </w:pPr>
            <w:r w:rsidRPr="00087991">
              <w:rPr>
                <w:sz w:val="20"/>
                <w:szCs w:val="18"/>
                <w:lang w:val="vi-VN"/>
              </w:rPr>
              <w:t xml:space="preserve">                                                                ĐỂ THANH TOÁN&lt;/b&gt;&lt;/span&gt;</w:t>
            </w:r>
          </w:p>
          <w:p w14:paraId="5BFBF886" w14:textId="77777777" w:rsidR="005274C1" w:rsidRPr="00087991" w:rsidRDefault="005274C1" w:rsidP="005274C1">
            <w:pPr>
              <w:spacing w:after="0" w:line="240" w:lineRule="auto"/>
              <w:rPr>
                <w:sz w:val="20"/>
                <w:szCs w:val="18"/>
                <w:lang w:val="vi-VN"/>
              </w:rPr>
            </w:pPr>
            <w:r w:rsidRPr="00087991">
              <w:rPr>
                <w:sz w:val="20"/>
                <w:szCs w:val="18"/>
                <w:lang w:val="vi-VN"/>
              </w:rPr>
              <w:t xml:space="preserve">                                                        &lt;img src="../img/QRthanhtoan.jpg" alt="qr" width="50%"&gt;</w:t>
            </w:r>
          </w:p>
          <w:p w14:paraId="6C7A2337"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24A5DC75"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0A074881"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class="col"&gt;</w:t>
            </w:r>
          </w:p>
          <w:p w14:paraId="547521BA"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2C9BC47F" w14:textId="77777777" w:rsidR="005274C1" w:rsidRPr="00087991" w:rsidRDefault="005274C1" w:rsidP="005274C1">
            <w:pPr>
              <w:spacing w:after="0" w:line="240" w:lineRule="auto"/>
              <w:rPr>
                <w:sz w:val="20"/>
                <w:szCs w:val="18"/>
                <w:lang w:val="vi-VN"/>
              </w:rPr>
            </w:pPr>
            <w:r w:rsidRPr="00087991">
              <w:rPr>
                <w:sz w:val="20"/>
                <w:szCs w:val="18"/>
                <w:lang w:val="vi-VN"/>
              </w:rPr>
              <w:t xml:space="preserve">                                                        &lt;span&gt;&lt;b&gt;Số tiền bạn cần thanh toán là:&lt;/b&gt;&lt;/span&gt;</w:t>
            </w:r>
          </w:p>
          <w:p w14:paraId="6ECE1380"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&lt;/div&gt;</w:t>
            </w:r>
          </w:p>
          <w:p w14:paraId="72CF0DC2" w14:textId="77777777" w:rsidR="005274C1" w:rsidRPr="00087991" w:rsidRDefault="005274C1" w:rsidP="005274C1">
            <w:pPr>
              <w:spacing w:after="0" w:line="240" w:lineRule="auto"/>
              <w:rPr>
                <w:sz w:val="20"/>
                <w:szCs w:val="18"/>
                <w:lang w:val="vi-VN"/>
              </w:rPr>
            </w:pPr>
            <w:r w:rsidRPr="00087991">
              <w:rPr>
                <w:sz w:val="20"/>
                <w:szCs w:val="18"/>
                <w:lang w:val="vi-VN"/>
              </w:rPr>
              <w:t xml:space="preserve">                                                    &lt;div class="form-group"&gt;</w:t>
            </w:r>
          </w:p>
          <w:p w14:paraId="0C4FB9D9" w14:textId="77777777" w:rsidR="005274C1" w:rsidRPr="00087991" w:rsidRDefault="005274C1" w:rsidP="005274C1">
            <w:pPr>
              <w:spacing w:after="0" w:line="240" w:lineRule="auto"/>
              <w:rPr>
                <w:sz w:val="20"/>
                <w:szCs w:val="18"/>
                <w:lang w:val="vi-VN"/>
              </w:rPr>
            </w:pPr>
            <w:r w:rsidRPr="00087991">
              <w:rPr>
                <w:sz w:val="20"/>
                <w:szCs w:val="18"/>
                <w:lang w:val="vi-VN"/>
              </w:rPr>
              <w:t xml:space="preserve">                                                        &lt;label for="file"&gt;Chọn tệp minh chứng:&lt;/label&gt;</w:t>
            </w:r>
          </w:p>
          <w:p w14:paraId="699982BC" w14:textId="77777777" w:rsidR="005274C1" w:rsidRPr="00087991" w:rsidRDefault="005274C1" w:rsidP="005274C1">
            <w:pPr>
              <w:spacing w:after="0" w:line="240" w:lineRule="auto"/>
              <w:rPr>
                <w:sz w:val="20"/>
                <w:szCs w:val="18"/>
                <w:lang w:val="vi-VN"/>
              </w:rPr>
            </w:pPr>
            <w:r w:rsidRPr="00087991">
              <w:rPr>
                <w:sz w:val="20"/>
                <w:szCs w:val="18"/>
                <w:lang w:val="vi-VN"/>
              </w:rPr>
              <w:t xml:space="preserve">                                                        &lt;input type="file" id="file" name="file"</w:t>
            </w:r>
          </w:p>
          <w:p w14:paraId="41395C62" w14:textId="77777777" w:rsidR="005274C1" w:rsidRPr="00087991" w:rsidRDefault="005274C1" w:rsidP="005274C1">
            <w:pPr>
              <w:spacing w:after="0" w:line="240" w:lineRule="auto"/>
              <w:rPr>
                <w:sz w:val="20"/>
                <w:szCs w:val="18"/>
                <w:lang w:val="vi-VN"/>
              </w:rPr>
            </w:pPr>
            <w:r w:rsidRPr="00087991">
              <w:rPr>
                <w:sz w:val="20"/>
                <w:szCs w:val="18"/>
                <w:lang w:val="vi-VN"/>
              </w:rPr>
              <w:t xml:space="preserve">                                                            onchange="previewImage()"&gt;</w:t>
            </w:r>
          </w:p>
          <w:p w14:paraId="1F68A1C8" w14:textId="26315F38" w:rsidR="000D1E35" w:rsidRPr="00087991" w:rsidRDefault="005274C1" w:rsidP="000D1E35">
            <w:pPr>
              <w:spacing w:after="0" w:line="240" w:lineRule="auto"/>
              <w:rPr>
                <w:sz w:val="20"/>
                <w:szCs w:val="18"/>
                <w:lang w:val="vi-VN"/>
              </w:rPr>
            </w:pPr>
            <w:r w:rsidRPr="00087991">
              <w:rPr>
                <w:sz w:val="20"/>
                <w:szCs w:val="18"/>
                <w:lang w:val="vi-VN"/>
              </w:rPr>
              <w:t xml:space="preserve">                                                        &lt;img id="preview" src="#" alt="Hình ảnh minh chứng"</w:t>
            </w:r>
            <w:r w:rsidR="000D1E35" w:rsidRPr="00087991">
              <w:rPr>
                <w:sz w:val="20"/>
                <w:szCs w:val="18"/>
              </w:rPr>
              <w:t xml:space="preserve"> </w:t>
            </w:r>
            <w:r w:rsidR="000D1E35" w:rsidRPr="00087991">
              <w:rPr>
                <w:sz w:val="20"/>
                <w:szCs w:val="18"/>
                <w:lang w:val="vi-VN"/>
              </w:rPr>
              <w:t>style="display: none; max-width: 100%; margin-top: 10px;"&gt;</w:t>
            </w:r>
          </w:p>
          <w:p w14:paraId="0C132E2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56DE665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D09A93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6AE96D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class="form-group" style="text-align: center;"&gt;</w:t>
            </w:r>
          </w:p>
          <w:p w14:paraId="52DDEF2D" w14:textId="77777777" w:rsidR="000D1E35" w:rsidRPr="00087991" w:rsidRDefault="000D1E35" w:rsidP="000D1E35">
            <w:pPr>
              <w:spacing w:after="0" w:line="240" w:lineRule="auto"/>
              <w:rPr>
                <w:sz w:val="20"/>
                <w:szCs w:val="18"/>
                <w:lang w:val="vi-VN"/>
              </w:rPr>
            </w:pPr>
            <w:r w:rsidRPr="00087991">
              <w:rPr>
                <w:sz w:val="20"/>
                <w:szCs w:val="18"/>
                <w:lang w:val="vi-VN"/>
              </w:rPr>
              <w:lastRenderedPageBreak/>
              <w:t xml:space="preserve">                                                &lt;button type="button"&gt;Xác nhận thanh toán&lt;/button&gt;</w:t>
            </w:r>
          </w:p>
          <w:p w14:paraId="272D843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835F6E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94E4D0A" w14:textId="77777777" w:rsidR="000D1E35" w:rsidRPr="00087991" w:rsidRDefault="000D1E35" w:rsidP="000D1E35">
            <w:pPr>
              <w:spacing w:after="0" w:line="240" w:lineRule="auto"/>
              <w:rPr>
                <w:sz w:val="20"/>
                <w:szCs w:val="18"/>
                <w:lang w:val="vi-VN"/>
              </w:rPr>
            </w:pPr>
          </w:p>
          <w:p w14:paraId="7BEE774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6621E2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D2ABB4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B5F136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977CE8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43BCE5D" w14:textId="77777777" w:rsidR="000D1E35" w:rsidRPr="00087991" w:rsidRDefault="000D1E35" w:rsidP="000D1E35">
            <w:pPr>
              <w:spacing w:after="0" w:line="240" w:lineRule="auto"/>
              <w:rPr>
                <w:sz w:val="20"/>
                <w:szCs w:val="18"/>
                <w:lang w:val="vi-VN"/>
              </w:rPr>
            </w:pPr>
          </w:p>
          <w:p w14:paraId="4568A924" w14:textId="77777777" w:rsidR="000D1E35" w:rsidRPr="00087991" w:rsidRDefault="000D1E35" w:rsidP="000D1E35">
            <w:pPr>
              <w:spacing w:after="0" w:line="240" w:lineRule="auto"/>
              <w:rPr>
                <w:sz w:val="20"/>
                <w:szCs w:val="18"/>
                <w:lang w:val="vi-VN"/>
              </w:rPr>
            </w:pPr>
            <w:r w:rsidRPr="00087991">
              <w:rPr>
                <w:sz w:val="20"/>
                <w:szCs w:val="18"/>
                <w:lang w:val="vi-VN"/>
              </w:rPr>
              <w:t xml:space="preserve">                &lt;/form&gt;</w:t>
            </w:r>
          </w:p>
          <w:p w14:paraId="5B2D9E5F" w14:textId="77777777" w:rsidR="000D1E35" w:rsidRPr="00087991" w:rsidRDefault="000D1E35" w:rsidP="000D1E35">
            <w:pPr>
              <w:spacing w:after="0" w:line="240" w:lineRule="auto"/>
              <w:rPr>
                <w:sz w:val="20"/>
                <w:szCs w:val="18"/>
                <w:lang w:val="vi-VN"/>
              </w:rPr>
            </w:pPr>
          </w:p>
          <w:p w14:paraId="0021899E" w14:textId="77777777" w:rsidR="000D1E35" w:rsidRPr="00087991" w:rsidRDefault="000D1E35" w:rsidP="000D1E35">
            <w:pPr>
              <w:spacing w:after="0" w:line="240" w:lineRule="auto"/>
              <w:rPr>
                <w:sz w:val="20"/>
                <w:szCs w:val="18"/>
                <w:lang w:val="vi-VN"/>
              </w:rPr>
            </w:pPr>
            <w:r w:rsidRPr="00087991">
              <w:rPr>
                <w:sz w:val="20"/>
                <w:szCs w:val="18"/>
                <w:lang w:val="vi-VN"/>
              </w:rPr>
              <w:t xml:space="preserve">                &lt;!-- &lt;form class="service-form-contact" action="../html/thanhtoan.html"</w:t>
            </w:r>
          </w:p>
          <w:p w14:paraId="21A9237B"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style="background-color: rgb(237, 237, 237);"&gt;</w:t>
            </w:r>
          </w:p>
          <w:p w14:paraId="70C2D82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class="service-info"&gt;</w:t>
            </w:r>
          </w:p>
          <w:p w14:paraId="7DEC7BA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class="text-center"&gt;</w:t>
            </w:r>
          </w:p>
          <w:p w14:paraId="744FD9BA" w14:textId="77777777" w:rsidR="000D1E35" w:rsidRPr="00087991" w:rsidRDefault="000D1E35" w:rsidP="000D1E35">
            <w:pPr>
              <w:spacing w:after="0" w:line="240" w:lineRule="auto"/>
              <w:rPr>
                <w:sz w:val="20"/>
                <w:szCs w:val="18"/>
                <w:lang w:val="vi-VN"/>
              </w:rPr>
            </w:pPr>
            <w:r w:rsidRPr="00087991">
              <w:rPr>
                <w:sz w:val="20"/>
                <w:szCs w:val="18"/>
                <w:lang w:val="vi-VN"/>
              </w:rPr>
              <w:t xml:space="preserve">                            &lt;h2&gt;&lt;b&gt;LỄ KHAI TRƯƠNG - GÓI GOLD&lt;/b&gt;&lt;/h2&gt;</w:t>
            </w:r>
          </w:p>
          <w:p w14:paraId="3660B9B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7C1992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 style="align-items: center;"&gt;</w:t>
            </w:r>
          </w:p>
          <w:p w14:paraId="191CD6F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02708ABF"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for="date"&gt;Thời gian tổ chức:&lt;/label&gt;</w:t>
            </w:r>
          </w:p>
          <w:p w14:paraId="328764E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F36CF8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class="col-sm-8"&gt;</w:t>
            </w:r>
          </w:p>
          <w:p w14:paraId="44C373AF"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id="date" class="form-control" type="date" required&gt;</w:t>
            </w:r>
          </w:p>
          <w:p w14:paraId="1939E907"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class="text-danger" id="tbDate"</w:t>
            </w:r>
          </w:p>
          <w:p w14:paraId="5DAD6CF6"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style="font-style: italic; font-size: 15px;"&gt;&lt;/span&gt;</w:t>
            </w:r>
          </w:p>
          <w:p w14:paraId="6139F4C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770673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E34523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841F7E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class="service-info"&gt;</w:t>
            </w:r>
          </w:p>
          <w:p w14:paraId="55CFDAC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class="text-center" style="margin-bottom: 20px;"&gt;</w:t>
            </w:r>
          </w:p>
          <w:p w14:paraId="220965FB" w14:textId="77777777" w:rsidR="000D1E35" w:rsidRPr="00087991" w:rsidRDefault="000D1E35" w:rsidP="000D1E35">
            <w:pPr>
              <w:spacing w:after="0" w:line="240" w:lineRule="auto"/>
              <w:rPr>
                <w:sz w:val="20"/>
                <w:szCs w:val="18"/>
                <w:lang w:val="vi-VN"/>
              </w:rPr>
            </w:pPr>
            <w:r w:rsidRPr="00087991">
              <w:rPr>
                <w:sz w:val="20"/>
                <w:szCs w:val="18"/>
                <w:lang w:val="vi-VN"/>
              </w:rPr>
              <w:t xml:space="preserve">                            &lt;h2&gt;&lt;b&gt;THÔNG TIN KHÁCH HÀNG&lt;/b&gt;&lt;/h2&gt;</w:t>
            </w:r>
          </w:p>
          <w:p w14:paraId="5D9A058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8D3FB5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775E21E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71469684"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for="hoTen"&gt;Họ và tên:&lt;/label&gt;</w:t>
            </w:r>
          </w:p>
          <w:p w14:paraId="3C0947C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B147B6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class="col-sm-8"&gt;</w:t>
            </w:r>
          </w:p>
          <w:p w14:paraId="6BD023BE"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class="form-control" id="hoTen" type="text" placeholder="Nhập vào họ tên......"</w:t>
            </w:r>
          </w:p>
          <w:p w14:paraId="2AF828BC" w14:textId="77777777" w:rsidR="000D1E35" w:rsidRPr="00087991" w:rsidRDefault="000D1E35" w:rsidP="000D1E35">
            <w:pPr>
              <w:spacing w:after="0" w:line="240" w:lineRule="auto"/>
              <w:rPr>
                <w:sz w:val="20"/>
                <w:szCs w:val="18"/>
                <w:lang w:val="vi-VN"/>
              </w:rPr>
            </w:pPr>
            <w:r w:rsidRPr="00087991">
              <w:rPr>
                <w:sz w:val="20"/>
                <w:szCs w:val="18"/>
                <w:lang w:val="vi-VN"/>
              </w:rPr>
              <w:t xml:space="preserve">                                    required&gt;</w:t>
            </w:r>
          </w:p>
          <w:p w14:paraId="0D3F7FC1"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class="text-danger" id="tbHoTen"</w:t>
            </w:r>
          </w:p>
          <w:p w14:paraId="5814BF37"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style="font-style: italic; font-size: 15px;"&gt;&lt;/span&gt;</w:t>
            </w:r>
          </w:p>
          <w:p w14:paraId="2EF8925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113335B" w14:textId="77777777" w:rsidR="000D1E35" w:rsidRPr="00087991" w:rsidRDefault="000D1E35" w:rsidP="000D1E35">
            <w:pPr>
              <w:spacing w:after="0" w:line="240" w:lineRule="auto"/>
              <w:rPr>
                <w:sz w:val="20"/>
                <w:szCs w:val="18"/>
                <w:lang w:val="vi-VN"/>
              </w:rPr>
            </w:pPr>
            <w:r w:rsidRPr="00087991">
              <w:rPr>
                <w:sz w:val="20"/>
                <w:szCs w:val="18"/>
                <w:lang w:val="vi-VN"/>
              </w:rPr>
              <w:lastRenderedPageBreak/>
              <w:t xml:space="preserve">                        &lt;/div&gt;</w:t>
            </w:r>
          </w:p>
          <w:p w14:paraId="28A5E76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7FAC115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07233C03"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for="sdt"&gt;Số điện thoại:&lt;/label&gt;</w:t>
            </w:r>
          </w:p>
          <w:p w14:paraId="6DC1F21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472372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class="col-sm-8"&gt;</w:t>
            </w:r>
          </w:p>
          <w:p w14:paraId="5B6E7E8B" w14:textId="0341FF32" w:rsidR="000D1E35" w:rsidRPr="00087991" w:rsidRDefault="000D1E35" w:rsidP="000D1E35">
            <w:pPr>
              <w:spacing w:after="0" w:line="240" w:lineRule="auto"/>
              <w:rPr>
                <w:sz w:val="20"/>
                <w:szCs w:val="18"/>
                <w:lang w:val="vi-VN"/>
              </w:rPr>
            </w:pPr>
            <w:r w:rsidRPr="00087991">
              <w:rPr>
                <w:sz w:val="20"/>
                <w:szCs w:val="18"/>
                <w:lang w:val="vi-VN"/>
              </w:rPr>
              <w:t xml:space="preserve">                                &lt;input class="form-control" id="sdt" type="text"</w:t>
            </w:r>
            <w:r w:rsidRPr="00087991">
              <w:rPr>
                <w:sz w:val="20"/>
                <w:szCs w:val="18"/>
              </w:rPr>
              <w:t xml:space="preserve"> </w:t>
            </w:r>
            <w:r w:rsidRPr="00087991">
              <w:rPr>
                <w:sz w:val="20"/>
                <w:szCs w:val="18"/>
                <w:lang w:val="vi-VN"/>
              </w:rPr>
              <w:t>placeholder="Nhập vào số điện thoại....." required&gt;</w:t>
            </w:r>
          </w:p>
          <w:p w14:paraId="38F97C94"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class="text-danger" id="tbSDT"</w:t>
            </w:r>
          </w:p>
          <w:p w14:paraId="562D0AB0"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style="font-style: italic; font-size: 15px;"&gt;&lt;/span&gt;</w:t>
            </w:r>
          </w:p>
          <w:p w14:paraId="18FFE25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B9C2796"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0A76D8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5220905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464DD5A2"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for="email"&gt;Email:&lt;/label&gt;</w:t>
            </w:r>
          </w:p>
          <w:p w14:paraId="3309900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0E63C46"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class="col-sm-8"&gt;</w:t>
            </w:r>
          </w:p>
          <w:p w14:paraId="6BA30EF6"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class="form-control" type="email" id="email" placeholder="Nhập vào email....."</w:t>
            </w:r>
          </w:p>
          <w:p w14:paraId="6981E2C9" w14:textId="77777777" w:rsidR="000D1E35" w:rsidRPr="00087991" w:rsidRDefault="000D1E35" w:rsidP="000D1E35">
            <w:pPr>
              <w:spacing w:after="0" w:line="240" w:lineRule="auto"/>
              <w:rPr>
                <w:sz w:val="20"/>
                <w:szCs w:val="18"/>
                <w:lang w:val="vi-VN"/>
              </w:rPr>
            </w:pPr>
            <w:r w:rsidRPr="00087991">
              <w:rPr>
                <w:sz w:val="20"/>
                <w:szCs w:val="18"/>
                <w:lang w:val="vi-VN"/>
              </w:rPr>
              <w:t xml:space="preserve">                                    required&gt;</w:t>
            </w:r>
          </w:p>
          <w:p w14:paraId="36E616C1"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class="text-danger" id="tbEmail"</w:t>
            </w:r>
          </w:p>
          <w:p w14:paraId="3403CCDF"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style="font-style: italic; font-size: 15px;"&gt;&lt;/span&gt;</w:t>
            </w:r>
          </w:p>
          <w:p w14:paraId="10D749E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E3BC47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5EBF77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class="row"&gt;</w:t>
            </w:r>
          </w:p>
          <w:p w14:paraId="088291D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1420A7C4"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&lt;label&gt;Tên công ty:&lt;/label&gt;</w:t>
            </w:r>
          </w:p>
          <w:p w14:paraId="43D0BD7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A00EE4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class="col-sm-8"&gt;</w:t>
            </w:r>
          </w:p>
          <w:p w14:paraId="50C1B2D1"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class="form-control" type="text" id="tenCT"</w:t>
            </w:r>
          </w:p>
          <w:p w14:paraId="31F5EF64" w14:textId="77777777" w:rsidR="000D1E35" w:rsidRPr="00087991" w:rsidRDefault="000D1E35" w:rsidP="000D1E35">
            <w:pPr>
              <w:spacing w:after="0" w:line="240" w:lineRule="auto"/>
              <w:rPr>
                <w:sz w:val="20"/>
                <w:szCs w:val="18"/>
                <w:lang w:val="vi-VN"/>
              </w:rPr>
            </w:pPr>
            <w:r w:rsidRPr="00087991">
              <w:rPr>
                <w:sz w:val="20"/>
                <w:szCs w:val="18"/>
                <w:lang w:val="vi-VN"/>
              </w:rPr>
              <w:t xml:space="preserve">                                    placeholder="Nhập vào tên công ty....." required&gt;</w:t>
            </w:r>
          </w:p>
          <w:p w14:paraId="42EDA5A5"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class="text-danger" id="tbTenCT"</w:t>
            </w:r>
          </w:p>
          <w:p w14:paraId="31F88E5F" w14:textId="77777777" w:rsidR="000D1E35" w:rsidRPr="00087991" w:rsidRDefault="000D1E35" w:rsidP="000D1E35">
            <w:pPr>
              <w:spacing w:after="0" w:line="240" w:lineRule="auto"/>
              <w:rPr>
                <w:sz w:val="20"/>
                <w:szCs w:val="18"/>
                <w:lang w:val="vi-VN"/>
              </w:rPr>
            </w:pPr>
            <w:r w:rsidRPr="00087991">
              <w:rPr>
                <w:sz w:val="20"/>
                <w:szCs w:val="18"/>
                <w:lang w:val="vi-VN"/>
              </w:rPr>
              <w:t xml:space="preserve">                                    style="font-style: italic; font-size: 15px;"&gt;&lt;/span&gt;</w:t>
            </w:r>
          </w:p>
          <w:p w14:paraId="277AADC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86967E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EC42D7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710DD3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class="service-info"&gt;</w:t>
            </w:r>
          </w:p>
          <w:p w14:paraId="5D03364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5F45737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066C89BC" w14:textId="77777777" w:rsidR="000D1E35" w:rsidRPr="00087991" w:rsidRDefault="000D1E35" w:rsidP="000D1E35">
            <w:pPr>
              <w:spacing w:after="0" w:line="240" w:lineRule="auto"/>
              <w:rPr>
                <w:sz w:val="20"/>
                <w:szCs w:val="18"/>
                <w:lang w:val="vi-VN"/>
              </w:rPr>
            </w:pPr>
            <w:r w:rsidRPr="00087991">
              <w:rPr>
                <w:sz w:val="20"/>
                <w:szCs w:val="18"/>
                <w:lang w:val="vi-VN"/>
              </w:rPr>
              <w:t xml:space="preserve">                                &lt;h4&gt;&lt;b&gt;TÊN DỊCH VỤ&lt;/b&gt;&lt;/h4&gt;</w:t>
            </w:r>
          </w:p>
          <w:p w14:paraId="0CECA66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DB94EC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790F33ED" w14:textId="77777777" w:rsidR="000D1E35" w:rsidRPr="00087991" w:rsidRDefault="000D1E35" w:rsidP="000D1E35">
            <w:pPr>
              <w:spacing w:after="0" w:line="240" w:lineRule="auto"/>
              <w:rPr>
                <w:sz w:val="20"/>
                <w:szCs w:val="18"/>
                <w:lang w:val="vi-VN"/>
              </w:rPr>
            </w:pPr>
            <w:r w:rsidRPr="00087991">
              <w:rPr>
                <w:sz w:val="20"/>
                <w:szCs w:val="18"/>
                <w:lang w:val="vi-VN"/>
              </w:rPr>
              <w:t xml:space="preserve">                                &lt;h4&gt;&lt;b&gt;SỐ LƯỢNG&lt;/b&gt;&lt;/h4&gt;</w:t>
            </w:r>
          </w:p>
          <w:p w14:paraId="57480801" w14:textId="77777777" w:rsidR="000D1E35" w:rsidRPr="00087991" w:rsidRDefault="000D1E35" w:rsidP="000D1E35">
            <w:pPr>
              <w:spacing w:after="0" w:line="240" w:lineRule="auto"/>
              <w:rPr>
                <w:sz w:val="20"/>
                <w:szCs w:val="18"/>
                <w:lang w:val="vi-VN"/>
              </w:rPr>
            </w:pPr>
            <w:r w:rsidRPr="00087991">
              <w:rPr>
                <w:sz w:val="20"/>
                <w:szCs w:val="18"/>
                <w:lang w:val="vi-VN"/>
              </w:rPr>
              <w:lastRenderedPageBreak/>
              <w:t xml:space="preserve">                            &lt;/div&gt;</w:t>
            </w:r>
          </w:p>
          <w:p w14:paraId="0167E06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0918F204" w14:textId="77777777" w:rsidR="000D1E35" w:rsidRPr="00087991" w:rsidRDefault="000D1E35" w:rsidP="000D1E35">
            <w:pPr>
              <w:spacing w:after="0" w:line="240" w:lineRule="auto"/>
              <w:rPr>
                <w:sz w:val="20"/>
                <w:szCs w:val="18"/>
                <w:lang w:val="vi-VN"/>
              </w:rPr>
            </w:pPr>
            <w:r w:rsidRPr="00087991">
              <w:rPr>
                <w:sz w:val="20"/>
                <w:szCs w:val="18"/>
                <w:lang w:val="vi-VN"/>
              </w:rPr>
              <w:t xml:space="preserve">                                &lt;h4&gt;&lt;b&gt;GIÁ&lt;/b&gt;&lt;/h4&gt;</w:t>
            </w:r>
          </w:p>
          <w:p w14:paraId="1D093D1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678DB0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65778AEC" w14:textId="77777777" w:rsidR="000D1E35" w:rsidRPr="00087991" w:rsidRDefault="000D1E35" w:rsidP="000D1E35">
            <w:pPr>
              <w:spacing w:after="0" w:line="240" w:lineRule="auto"/>
              <w:rPr>
                <w:sz w:val="20"/>
                <w:szCs w:val="18"/>
                <w:lang w:val="vi-VN"/>
              </w:rPr>
            </w:pPr>
            <w:r w:rsidRPr="00087991">
              <w:rPr>
                <w:sz w:val="20"/>
                <w:szCs w:val="18"/>
                <w:lang w:val="vi-VN"/>
              </w:rPr>
              <w:t xml:space="preserve">                                &lt;h4&gt;&lt;b&gt;THÀNH TIỀN&lt;/b&gt;&lt;/h4&gt;</w:t>
            </w:r>
          </w:p>
          <w:p w14:paraId="36196D1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87AFC5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12FB8D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4ED43B5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3EF59462"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for="backDrop"&gt;Backdrop theo yêu cầu&lt;/label&gt;</w:t>
            </w:r>
          </w:p>
          <w:p w14:paraId="6E4A3F4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16A722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5BAA9A56"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id="backDrop" min="1" max="100" value="1"&gt;</w:t>
            </w:r>
          </w:p>
          <w:p w14:paraId="3AEFB05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84D681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6C9F8D80"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id="giaBackDrop"&gt;3.000.000 VND&lt;/span&gt;</w:t>
            </w:r>
          </w:p>
          <w:p w14:paraId="6E144441" w14:textId="77777777" w:rsidR="005274C1" w:rsidRPr="00087991" w:rsidRDefault="000D1E35" w:rsidP="000D1E35">
            <w:pPr>
              <w:rPr>
                <w:sz w:val="20"/>
                <w:szCs w:val="18"/>
                <w:lang w:val="vi-VN"/>
              </w:rPr>
            </w:pPr>
            <w:r w:rsidRPr="00087991">
              <w:rPr>
                <w:sz w:val="20"/>
                <w:szCs w:val="18"/>
                <w:lang w:val="vi-VN"/>
              </w:rPr>
              <w:t xml:space="preserve">                            &lt;/div&gt;</w:t>
            </w:r>
          </w:p>
          <w:p w14:paraId="685ABE94" w14:textId="77777777" w:rsidR="000D1E35" w:rsidRPr="00087991" w:rsidRDefault="000D1E35" w:rsidP="000D1E35">
            <w:pPr>
              <w:spacing w:after="0" w:line="240" w:lineRule="auto"/>
              <w:rPr>
                <w:sz w:val="20"/>
                <w:szCs w:val="18"/>
                <w:lang w:val="vi-VN"/>
              </w:rPr>
            </w:pPr>
            <w:r w:rsidRPr="00087991">
              <w:rPr>
                <w:sz w:val="20"/>
                <w:szCs w:val="18"/>
                <w:lang w:val="vi-VN"/>
              </w:rPr>
              <w:t>&lt;div class="col-sm-3"&gt;</w:t>
            </w:r>
          </w:p>
          <w:p w14:paraId="7C4E2414"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id="tienBackDrop"&gt;3.000.000 VND&lt;/span&gt;</w:t>
            </w:r>
          </w:p>
          <w:p w14:paraId="5CCB1E2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751C1E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689543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2D6FFDD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3C6B2995"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for="hoaTuoi"&gt;Hoa tươi trang trí bàn khai trương và sân khấu&lt;/label&gt;</w:t>
            </w:r>
          </w:p>
          <w:p w14:paraId="7626FD3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50CDEB4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06C7954E"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id="hoaTuoi" min="1" max="100" value="1"&gt;</w:t>
            </w:r>
          </w:p>
          <w:p w14:paraId="31B77FA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7A89A2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4A2ED9BB"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id="giaHoaTuoi"&gt;2.000.000 VND&lt;/span&gt;</w:t>
            </w:r>
          </w:p>
          <w:p w14:paraId="0263B5A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63D600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3B9AA107"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id="tienHoaTuoi"&gt;2.000.000 VND&lt;/span&gt;</w:t>
            </w:r>
          </w:p>
          <w:p w14:paraId="36204CE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0331F13"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43BD7A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56CBBFA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61857D01"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for="amThanhAnhSang"&gt;Hệ thống âm thanh ánh sáng hiện đại&lt;/label&gt;</w:t>
            </w:r>
          </w:p>
          <w:p w14:paraId="591986C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3552E7B" w14:textId="77777777" w:rsidR="000D1E35" w:rsidRPr="00087991" w:rsidRDefault="000D1E35" w:rsidP="000D1E35">
            <w:pPr>
              <w:spacing w:after="0" w:line="240" w:lineRule="auto"/>
              <w:rPr>
                <w:sz w:val="20"/>
                <w:szCs w:val="18"/>
                <w:lang w:val="vi-VN"/>
              </w:rPr>
            </w:pPr>
            <w:r w:rsidRPr="00087991">
              <w:rPr>
                <w:sz w:val="20"/>
                <w:szCs w:val="18"/>
                <w:lang w:val="vi-VN"/>
              </w:rPr>
              <w:lastRenderedPageBreak/>
              <w:t xml:space="preserve">                            &lt;div class="col-sm-2"&gt;</w:t>
            </w:r>
          </w:p>
          <w:p w14:paraId="35E4ED84"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id="amThanhAnhSang" min="1" max="100"</w:t>
            </w:r>
          </w:p>
          <w:p w14:paraId="2A78A9B6" w14:textId="77777777" w:rsidR="000D1E35" w:rsidRPr="00087991" w:rsidRDefault="000D1E35" w:rsidP="000D1E35">
            <w:pPr>
              <w:spacing w:after="0" w:line="240" w:lineRule="auto"/>
              <w:rPr>
                <w:sz w:val="20"/>
                <w:szCs w:val="18"/>
                <w:lang w:val="vi-VN"/>
              </w:rPr>
            </w:pPr>
            <w:r w:rsidRPr="00087991">
              <w:rPr>
                <w:sz w:val="20"/>
                <w:szCs w:val="18"/>
                <w:lang w:val="vi-VN"/>
              </w:rPr>
              <w:t xml:space="preserve">                                    value="1"&gt;</w:t>
            </w:r>
          </w:p>
          <w:p w14:paraId="72136CE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E45C630"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05D10B6A"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id="giaAmThanhAnhSang"&gt;5.000.000 VND&lt;/span&gt;</w:t>
            </w:r>
          </w:p>
          <w:p w14:paraId="3FAF8B3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C7DAA0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0BF0CCF3"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id="tienAmThanhAnhSang"&gt;5.000.000 VND&lt;/span&gt;</w:t>
            </w:r>
          </w:p>
          <w:p w14:paraId="2FF34A2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370F67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FABF87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4367C0C7"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7E5B5A12"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for="mc"&gt;MC chuyên nghiệp dẫn dắt chương trình theo kịch bản sáng tạo&lt;/label&gt;</w:t>
            </w:r>
          </w:p>
          <w:p w14:paraId="119B653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185DDF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57A24744"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id="mc" min="1" max="100" value="1"&gt;</w:t>
            </w:r>
          </w:p>
          <w:p w14:paraId="0794EE6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78B5C3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385E29B6"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id="giaMC"&gt;3.000.000 VND&lt;/span&gt;</w:t>
            </w:r>
          </w:p>
          <w:p w14:paraId="0F7302B6"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A3BC08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7156E984"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id="tienMC"&gt;3.000.000 VND&lt;/span&gt;</w:t>
            </w:r>
          </w:p>
          <w:p w14:paraId="2E49564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4E80B0C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A0B605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617CE35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3CCF55B1" w14:textId="27B7C846" w:rsidR="000D1E35" w:rsidRPr="00087991" w:rsidRDefault="000D1E35" w:rsidP="000D1E35">
            <w:pPr>
              <w:spacing w:after="0" w:line="240" w:lineRule="auto"/>
              <w:rPr>
                <w:sz w:val="20"/>
                <w:szCs w:val="18"/>
                <w:lang w:val="vi-VN"/>
              </w:rPr>
            </w:pPr>
            <w:r w:rsidRPr="00087991">
              <w:rPr>
                <w:sz w:val="20"/>
                <w:szCs w:val="18"/>
                <w:lang w:val="vi-VN"/>
              </w:rPr>
              <w:t xml:space="preserve">                                &lt;label for="khachMoi"&gt;Tiếp đón và hướng dẫn khách mời bằng đội ngũ lễ tân chuyên</w:t>
            </w:r>
            <w:r w:rsidRPr="00087991">
              <w:rPr>
                <w:sz w:val="20"/>
                <w:szCs w:val="18"/>
              </w:rPr>
              <w:t xml:space="preserve"> </w:t>
            </w:r>
            <w:r w:rsidRPr="00087991">
              <w:rPr>
                <w:sz w:val="20"/>
                <w:szCs w:val="18"/>
                <w:lang w:val="vi-VN"/>
              </w:rPr>
              <w:t>nghiệp&lt;/label&gt;</w:t>
            </w:r>
          </w:p>
          <w:p w14:paraId="79173CF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B89DAF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42A31C6A"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id="khachMoi" min="1" max="100" value="1"&gt;</w:t>
            </w:r>
          </w:p>
          <w:p w14:paraId="0685D5B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5763B03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266BB0FB"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id="giaKhachMoi"&gt;2.000.000 VND&lt;/span&gt;</w:t>
            </w:r>
          </w:p>
          <w:p w14:paraId="0C714AD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151537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57FC57B2"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id="tienKhachMoi"&gt;2.000.000 VND&lt;/span&gt;</w:t>
            </w:r>
          </w:p>
          <w:p w14:paraId="06BD228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0E361BA" w14:textId="77777777" w:rsidR="000D1E35" w:rsidRPr="00087991" w:rsidRDefault="000D1E35" w:rsidP="000D1E35">
            <w:pPr>
              <w:spacing w:after="0" w:line="240" w:lineRule="auto"/>
              <w:rPr>
                <w:sz w:val="20"/>
                <w:szCs w:val="18"/>
                <w:lang w:val="vi-VN"/>
              </w:rPr>
            </w:pPr>
            <w:r w:rsidRPr="00087991">
              <w:rPr>
                <w:sz w:val="20"/>
                <w:szCs w:val="18"/>
                <w:lang w:val="vi-VN"/>
              </w:rPr>
              <w:lastRenderedPageBreak/>
              <w:t xml:space="preserve">                        &lt;/div&gt;</w:t>
            </w:r>
          </w:p>
          <w:p w14:paraId="4E28E2A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118B0DF6"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1EA3572F"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for="amNhac"&gt;Âm nhạc sôi động, phù hợp với không khí sự kiện&lt;/label&gt;</w:t>
            </w:r>
          </w:p>
          <w:p w14:paraId="7B545E1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EABA00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492630FC"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id="amNhac" min="1" max="100" value="1"&gt;</w:t>
            </w:r>
          </w:p>
          <w:p w14:paraId="59321FAB"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2F5C11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58FD13ED"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id="giaAmNhac"&gt;2.000.000 VND&lt;/span&gt;</w:t>
            </w:r>
          </w:p>
          <w:p w14:paraId="7FF2481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0CC4376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5E8F3CB8"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id="tienAmNhac"&gt;2.000.000 VND&lt;/span&gt;</w:t>
            </w:r>
          </w:p>
          <w:p w14:paraId="38193CCE"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3B3E7C2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672D0143"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44964A2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54A843DD"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for="nuocUong"&gt;Nước uống, đồ ăn nhẹ và tiệc cocktail nhẹ&lt;/label&gt;</w:t>
            </w:r>
          </w:p>
          <w:p w14:paraId="564052D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CB809D4"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3B5DFB88"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id="nuocUong" min="1" max="100" value="1"&gt;</w:t>
            </w:r>
          </w:p>
          <w:p w14:paraId="1F87717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A17B825"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6B0030D7"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id="giaNuocUong"&gt;2.000.000 VND&lt;/span&gt;</w:t>
            </w:r>
          </w:p>
          <w:p w14:paraId="015E9A4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2552288F"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5BEAAC59"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id="tienNuocUong"&gt;2.000.000 VND&lt;/span&gt;</w:t>
            </w:r>
          </w:p>
          <w:p w14:paraId="54E2B2B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7EF6A61"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56D0D8C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class="row" style="margin-bottom: 20px;"&gt;</w:t>
            </w:r>
          </w:p>
          <w:p w14:paraId="25199726"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class="col-sm-4"&gt;</w:t>
            </w:r>
          </w:p>
          <w:p w14:paraId="61C85782" w14:textId="77777777" w:rsidR="000D1E35" w:rsidRPr="00087991" w:rsidRDefault="000D1E35" w:rsidP="000D1E35">
            <w:pPr>
              <w:spacing w:after="0" w:line="240" w:lineRule="auto"/>
              <w:rPr>
                <w:sz w:val="20"/>
                <w:szCs w:val="18"/>
                <w:lang w:val="vi-VN"/>
              </w:rPr>
            </w:pPr>
            <w:r w:rsidRPr="00087991">
              <w:rPr>
                <w:sz w:val="20"/>
                <w:szCs w:val="18"/>
                <w:lang w:val="vi-VN"/>
              </w:rPr>
              <w:t xml:space="preserve">                                &lt;label for="Thoigian"&gt;Thời gian&lt;/label&gt;</w:t>
            </w:r>
          </w:p>
          <w:p w14:paraId="5DD1F3BC"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5A806782"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class="col-sm-2"&gt;</w:t>
            </w:r>
          </w:p>
          <w:p w14:paraId="0B0FDBDE" w14:textId="77777777" w:rsidR="000D1E35" w:rsidRPr="00087991" w:rsidRDefault="000D1E35" w:rsidP="000D1E35">
            <w:pPr>
              <w:spacing w:after="0" w:line="240" w:lineRule="auto"/>
              <w:rPr>
                <w:sz w:val="20"/>
                <w:szCs w:val="18"/>
                <w:lang w:val="vi-VN"/>
              </w:rPr>
            </w:pPr>
            <w:r w:rsidRPr="00087991">
              <w:rPr>
                <w:sz w:val="20"/>
                <w:szCs w:val="18"/>
                <w:lang w:val="vi-VN"/>
              </w:rPr>
              <w:t xml:space="preserve">                                &lt;input class="form-number" type="number" id="thoiGian" min="1" max="100" value="1"&gt;</w:t>
            </w:r>
          </w:p>
          <w:p w14:paraId="7A728DDD"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17B95CA9"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3D247F29" w14:textId="77777777" w:rsidR="000D1E35" w:rsidRPr="00087991" w:rsidRDefault="000D1E35" w:rsidP="000D1E35">
            <w:pPr>
              <w:spacing w:after="0" w:line="240" w:lineRule="auto"/>
              <w:rPr>
                <w:sz w:val="20"/>
                <w:szCs w:val="18"/>
                <w:lang w:val="vi-VN"/>
              </w:rPr>
            </w:pPr>
            <w:r w:rsidRPr="00087991">
              <w:rPr>
                <w:sz w:val="20"/>
                <w:szCs w:val="18"/>
                <w:lang w:val="vi-VN"/>
              </w:rPr>
              <w:t xml:space="preserve">                                &lt;span id="giaThoigian"&gt;100.000 VND&lt;/span&gt;</w:t>
            </w:r>
          </w:p>
          <w:p w14:paraId="3C2F117A"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&lt;/div&gt;</w:t>
            </w:r>
          </w:p>
          <w:p w14:paraId="74BE3708" w14:textId="77777777" w:rsidR="000D1E35" w:rsidRPr="00087991" w:rsidRDefault="000D1E35" w:rsidP="000D1E35">
            <w:pPr>
              <w:spacing w:after="0" w:line="240" w:lineRule="auto"/>
              <w:rPr>
                <w:sz w:val="20"/>
                <w:szCs w:val="18"/>
                <w:lang w:val="vi-VN"/>
              </w:rPr>
            </w:pPr>
            <w:r w:rsidRPr="00087991">
              <w:rPr>
                <w:sz w:val="20"/>
                <w:szCs w:val="18"/>
                <w:lang w:val="vi-VN"/>
              </w:rPr>
              <w:t xml:space="preserve">                            &lt;div class="col-sm-3"&gt;</w:t>
            </w:r>
          </w:p>
          <w:p w14:paraId="67AA8D70" w14:textId="77777777" w:rsidR="000D1E35" w:rsidRPr="00087991" w:rsidRDefault="000D1E35" w:rsidP="000D1E35">
            <w:pPr>
              <w:rPr>
                <w:sz w:val="20"/>
                <w:szCs w:val="18"/>
                <w:lang w:val="vi-VN"/>
              </w:rPr>
            </w:pPr>
            <w:r w:rsidRPr="00087991">
              <w:rPr>
                <w:sz w:val="20"/>
                <w:szCs w:val="18"/>
                <w:lang w:val="vi-VN"/>
              </w:rPr>
              <w:lastRenderedPageBreak/>
              <w:t xml:space="preserve">                                &lt;span id="tienThoigian"&gt;100.000 VND&lt;/span&gt;</w:t>
            </w:r>
          </w:p>
          <w:p w14:paraId="3DBACFFE" w14:textId="77777777" w:rsidR="0035011F" w:rsidRPr="00087991" w:rsidRDefault="0035011F" w:rsidP="0035011F">
            <w:pPr>
              <w:spacing w:after="0" w:line="240" w:lineRule="auto"/>
              <w:rPr>
                <w:sz w:val="20"/>
                <w:szCs w:val="18"/>
                <w:lang w:val="vi-VN"/>
              </w:rPr>
            </w:pPr>
            <w:r w:rsidRPr="00087991">
              <w:rPr>
                <w:sz w:val="20"/>
                <w:szCs w:val="18"/>
                <w:lang w:val="vi-VN"/>
              </w:rPr>
              <w:t>&lt;/div&gt;</w:t>
            </w:r>
          </w:p>
          <w:p w14:paraId="42CA16D2"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DDA3E12"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188C12D5"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class="service-info"&gt;</w:t>
            </w:r>
          </w:p>
          <w:p w14:paraId="50BB2422"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class="d-flex" style="justify-content: space-between;"&gt;</w:t>
            </w:r>
          </w:p>
          <w:p w14:paraId="36661361" w14:textId="77777777" w:rsidR="0035011F" w:rsidRPr="00087991" w:rsidRDefault="0035011F" w:rsidP="0035011F">
            <w:pPr>
              <w:spacing w:after="0" w:line="240" w:lineRule="auto"/>
              <w:rPr>
                <w:sz w:val="20"/>
                <w:szCs w:val="18"/>
                <w:lang w:val="vi-VN"/>
              </w:rPr>
            </w:pPr>
            <w:r w:rsidRPr="00087991">
              <w:rPr>
                <w:sz w:val="20"/>
                <w:szCs w:val="18"/>
                <w:lang w:val="vi-VN"/>
              </w:rPr>
              <w:t xml:space="preserve">                            &lt;h4&gt;&lt;b&gt;TỔNG CỘNG:&lt;/b&gt;&lt;/h4&gt;</w:t>
            </w:r>
          </w:p>
          <w:p w14:paraId="050240B7"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id="tongTien"&gt;VND&lt;/span&gt;</w:t>
            </w:r>
          </w:p>
          <w:p w14:paraId="4279631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45DBC63E"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1B5124A6"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class="service-info"&gt;</w:t>
            </w:r>
          </w:p>
          <w:p w14:paraId="12F7ABE8"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class="d-flex" style="justify-content: space-between;"&gt;</w:t>
            </w:r>
          </w:p>
          <w:p w14:paraId="428A8E37"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87EB0E4" w14:textId="77777777" w:rsidR="0035011F" w:rsidRPr="00087991" w:rsidRDefault="0035011F" w:rsidP="0035011F">
            <w:pPr>
              <w:spacing w:after="0" w:line="240" w:lineRule="auto"/>
              <w:rPr>
                <w:sz w:val="20"/>
                <w:szCs w:val="18"/>
                <w:lang w:val="vi-VN"/>
              </w:rPr>
            </w:pPr>
            <w:r w:rsidRPr="00087991">
              <w:rPr>
                <w:sz w:val="20"/>
                <w:szCs w:val="18"/>
                <w:lang w:val="vi-VN"/>
              </w:rPr>
              <w:t xml:space="preserve">                                &lt;h4&gt;&lt;b&gt;THANH TOÁN:&lt;/b&gt;&lt;/h4&gt;</w:t>
            </w:r>
          </w:p>
          <w:p w14:paraId="0F54FDA9" w14:textId="77777777" w:rsidR="0035011F" w:rsidRPr="00087991" w:rsidRDefault="0035011F" w:rsidP="0035011F">
            <w:pPr>
              <w:spacing w:after="0" w:line="240" w:lineRule="auto"/>
              <w:rPr>
                <w:sz w:val="20"/>
                <w:szCs w:val="18"/>
                <w:lang w:val="vi-VN"/>
              </w:rPr>
            </w:pPr>
            <w:r w:rsidRPr="00087991">
              <w:rPr>
                <w:sz w:val="20"/>
                <w:szCs w:val="18"/>
                <w:lang w:val="vi-VN"/>
              </w:rPr>
              <w:t xml:space="preserve">                                &lt;p&gt;Chọn số tiền bạn muốn thanh toán/cọc (tối thiểu 30%)&lt;/p&gt;</w:t>
            </w:r>
          </w:p>
          <w:p w14:paraId="4A940646"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2BC1890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3AB23346" w14:textId="77777777" w:rsidR="0035011F" w:rsidRPr="00087991" w:rsidRDefault="0035011F" w:rsidP="0035011F">
            <w:pPr>
              <w:spacing w:after="0" w:line="240" w:lineRule="auto"/>
              <w:rPr>
                <w:sz w:val="20"/>
                <w:szCs w:val="18"/>
                <w:lang w:val="vi-VN"/>
              </w:rPr>
            </w:pPr>
            <w:r w:rsidRPr="00087991">
              <w:rPr>
                <w:sz w:val="20"/>
                <w:szCs w:val="18"/>
                <w:lang w:val="vi-VN"/>
              </w:rPr>
              <w:t xml:space="preserve">                                &lt;select title="tienCoc" class="form-select" name="tienCoc" id="tienCoc"</w:t>
            </w:r>
          </w:p>
          <w:p w14:paraId="6165CF95" w14:textId="77777777" w:rsidR="0035011F" w:rsidRPr="00087991" w:rsidRDefault="0035011F" w:rsidP="0035011F">
            <w:pPr>
              <w:spacing w:after="0" w:line="240" w:lineRule="auto"/>
              <w:rPr>
                <w:sz w:val="20"/>
                <w:szCs w:val="18"/>
                <w:lang w:val="vi-VN"/>
              </w:rPr>
            </w:pPr>
            <w:r w:rsidRPr="00087991">
              <w:rPr>
                <w:sz w:val="20"/>
                <w:szCs w:val="18"/>
                <w:lang w:val="vi-VN"/>
              </w:rPr>
              <w:t xml:space="preserve">                                    style="height: 50px;"&gt;</w:t>
            </w:r>
          </w:p>
          <w:p w14:paraId="19D96817" w14:textId="77777777" w:rsidR="0035011F" w:rsidRPr="00087991" w:rsidRDefault="0035011F" w:rsidP="0035011F">
            <w:pPr>
              <w:spacing w:after="0" w:line="240" w:lineRule="auto"/>
              <w:rPr>
                <w:sz w:val="20"/>
                <w:szCs w:val="18"/>
                <w:lang w:val="vi-VN"/>
              </w:rPr>
            </w:pPr>
            <w:r w:rsidRPr="00087991">
              <w:rPr>
                <w:sz w:val="20"/>
                <w:szCs w:val="18"/>
                <w:lang w:val="vi-VN"/>
              </w:rPr>
              <w:t xml:space="preserve">                                    &lt;option value="30"&gt;30%&lt;/option&gt;</w:t>
            </w:r>
          </w:p>
          <w:p w14:paraId="447AEF7B" w14:textId="77777777" w:rsidR="0035011F" w:rsidRPr="00087991" w:rsidRDefault="0035011F" w:rsidP="0035011F">
            <w:pPr>
              <w:spacing w:after="0" w:line="240" w:lineRule="auto"/>
              <w:rPr>
                <w:sz w:val="20"/>
                <w:szCs w:val="18"/>
                <w:lang w:val="vi-VN"/>
              </w:rPr>
            </w:pPr>
            <w:r w:rsidRPr="00087991">
              <w:rPr>
                <w:sz w:val="20"/>
                <w:szCs w:val="18"/>
                <w:lang w:val="vi-VN"/>
              </w:rPr>
              <w:t xml:space="preserve">                                    &lt;option value="50"&gt;50%&lt;/option&gt;</w:t>
            </w:r>
          </w:p>
          <w:p w14:paraId="3B421335" w14:textId="77777777" w:rsidR="0035011F" w:rsidRPr="00087991" w:rsidRDefault="0035011F" w:rsidP="0035011F">
            <w:pPr>
              <w:spacing w:after="0" w:line="240" w:lineRule="auto"/>
              <w:rPr>
                <w:sz w:val="20"/>
                <w:szCs w:val="18"/>
                <w:lang w:val="vi-VN"/>
              </w:rPr>
            </w:pPr>
            <w:r w:rsidRPr="00087991">
              <w:rPr>
                <w:sz w:val="20"/>
                <w:szCs w:val="18"/>
                <w:lang w:val="vi-VN"/>
              </w:rPr>
              <w:t xml:space="preserve">                                    &lt;option value="70"&gt;70%&lt;/option&gt;</w:t>
            </w:r>
          </w:p>
          <w:p w14:paraId="70E7A3B4" w14:textId="77777777" w:rsidR="0035011F" w:rsidRPr="00087991" w:rsidRDefault="0035011F" w:rsidP="0035011F">
            <w:pPr>
              <w:spacing w:after="0" w:line="240" w:lineRule="auto"/>
              <w:rPr>
                <w:sz w:val="20"/>
                <w:szCs w:val="18"/>
                <w:lang w:val="vi-VN"/>
              </w:rPr>
            </w:pPr>
            <w:r w:rsidRPr="00087991">
              <w:rPr>
                <w:sz w:val="20"/>
                <w:szCs w:val="18"/>
                <w:lang w:val="vi-VN"/>
              </w:rPr>
              <w:t xml:space="preserve">                                    &lt;option value="100"&gt;100%&lt;/option&gt;</w:t>
            </w:r>
          </w:p>
          <w:p w14:paraId="01802D3A" w14:textId="77777777" w:rsidR="0035011F" w:rsidRPr="00087991" w:rsidRDefault="0035011F" w:rsidP="0035011F">
            <w:pPr>
              <w:spacing w:after="0" w:line="240" w:lineRule="auto"/>
              <w:rPr>
                <w:sz w:val="20"/>
                <w:szCs w:val="18"/>
                <w:lang w:val="vi-VN"/>
              </w:rPr>
            </w:pPr>
            <w:r w:rsidRPr="00087991">
              <w:rPr>
                <w:sz w:val="20"/>
                <w:szCs w:val="18"/>
                <w:lang w:val="vi-VN"/>
              </w:rPr>
              <w:t xml:space="preserve">                                &lt;/select&gt;</w:t>
            </w:r>
          </w:p>
          <w:p w14:paraId="2D53AEDD"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7E680EE0"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790FB4B9"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6A9523D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class="service-info"&gt;</w:t>
            </w:r>
          </w:p>
          <w:p w14:paraId="768D4BC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class="d-flex" style="justify-content: space-between;"&gt;</w:t>
            </w:r>
          </w:p>
          <w:p w14:paraId="25A09BC9" w14:textId="77777777" w:rsidR="0035011F" w:rsidRPr="00087991" w:rsidRDefault="0035011F" w:rsidP="0035011F">
            <w:pPr>
              <w:spacing w:after="0" w:line="240" w:lineRule="auto"/>
              <w:rPr>
                <w:sz w:val="20"/>
                <w:szCs w:val="18"/>
                <w:lang w:val="vi-VN"/>
              </w:rPr>
            </w:pPr>
            <w:r w:rsidRPr="00087991">
              <w:rPr>
                <w:sz w:val="20"/>
                <w:szCs w:val="18"/>
                <w:lang w:val="vi-VN"/>
              </w:rPr>
              <w:t xml:space="preserve">                            &lt;h4&gt;&lt;b&gt;SỐ TIỀN CẦN THANH TOÁN:&lt;/b&gt;&lt;/h4&gt;</w:t>
            </w:r>
          </w:p>
          <w:p w14:paraId="1D8531FB"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id="tienCanThanhToan"&gt;VND&lt;/span&gt;</w:t>
            </w:r>
          </w:p>
          <w:p w14:paraId="19DB3A5C"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0A5A9C8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class="text-center"&gt;</w:t>
            </w:r>
          </w:p>
          <w:p w14:paraId="513407B0" w14:textId="77777777" w:rsidR="0035011F" w:rsidRPr="00087991" w:rsidRDefault="0035011F" w:rsidP="0035011F">
            <w:pPr>
              <w:spacing w:after="0" w:line="240" w:lineRule="auto"/>
              <w:rPr>
                <w:sz w:val="20"/>
                <w:szCs w:val="18"/>
                <w:lang w:val="vi-VN"/>
              </w:rPr>
            </w:pPr>
            <w:r w:rsidRPr="00087991">
              <w:rPr>
                <w:sz w:val="20"/>
                <w:szCs w:val="18"/>
                <w:lang w:val="vi-VN"/>
              </w:rPr>
              <w:t xml:space="preserve">                            &lt;button class="btn btn-primary" id="btnSubmit" type="submit"</w:t>
            </w:r>
          </w:p>
          <w:p w14:paraId="5417D58F" w14:textId="77777777" w:rsidR="0035011F" w:rsidRPr="00087991" w:rsidRDefault="0035011F" w:rsidP="0035011F">
            <w:pPr>
              <w:spacing w:after="0" w:line="240" w:lineRule="auto"/>
              <w:rPr>
                <w:sz w:val="20"/>
                <w:szCs w:val="18"/>
                <w:lang w:val="vi-VN"/>
              </w:rPr>
            </w:pPr>
            <w:r w:rsidRPr="00087991">
              <w:rPr>
                <w:sz w:val="20"/>
                <w:szCs w:val="18"/>
                <w:lang w:val="vi-VN"/>
              </w:rPr>
              <w:t xml:space="preserve">                                style="width: 20%; height: 45px;"&gt;Xác nhận&lt;/button&gt;</w:t>
            </w:r>
          </w:p>
          <w:p w14:paraId="3168BAFF"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 --!</w:t>
            </w:r>
          </w:p>
          <w:p w14:paraId="19DA9FA2" w14:textId="77777777" w:rsidR="0035011F" w:rsidRPr="00087991" w:rsidRDefault="0035011F" w:rsidP="0035011F">
            <w:pPr>
              <w:spacing w:after="0" w:line="240" w:lineRule="auto"/>
              <w:rPr>
                <w:sz w:val="20"/>
                <w:szCs w:val="18"/>
                <w:lang w:val="vi-VN"/>
              </w:rPr>
            </w:pPr>
            <w:r w:rsidRPr="00087991">
              <w:rPr>
                <w:sz w:val="20"/>
                <w:szCs w:val="18"/>
                <w:lang w:val="vi-VN"/>
              </w:rPr>
              <w:t xml:space="preserve">                      The Modal --&gt;</w:t>
            </w:r>
          </w:p>
          <w:p w14:paraId="732AB8E7"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class="modal fade" id="myModal"&gt;</w:t>
            </w:r>
          </w:p>
          <w:p w14:paraId="490478D1"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class="modal-dialog"&gt;</w:t>
            </w:r>
          </w:p>
          <w:p w14:paraId="4B9BD05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class="modal-content"&gt;</w:t>
            </w:r>
          </w:p>
          <w:p w14:paraId="3394F226" w14:textId="77777777" w:rsidR="0035011F" w:rsidRPr="00087991" w:rsidRDefault="0035011F" w:rsidP="0035011F">
            <w:pPr>
              <w:spacing w:after="0" w:line="240" w:lineRule="auto"/>
              <w:rPr>
                <w:sz w:val="20"/>
                <w:szCs w:val="18"/>
                <w:lang w:val="vi-VN"/>
              </w:rPr>
            </w:pPr>
          </w:p>
          <w:p w14:paraId="741A7365" w14:textId="77777777" w:rsidR="0035011F" w:rsidRPr="00087991" w:rsidRDefault="0035011F" w:rsidP="0035011F">
            <w:pPr>
              <w:spacing w:after="0" w:line="240" w:lineRule="auto"/>
              <w:rPr>
                <w:sz w:val="20"/>
                <w:szCs w:val="18"/>
                <w:lang w:val="vi-VN"/>
              </w:rPr>
            </w:pPr>
            <w:r w:rsidRPr="00087991">
              <w:rPr>
                <w:sz w:val="20"/>
                <w:szCs w:val="18"/>
                <w:lang w:val="vi-VN"/>
              </w:rPr>
              <w:lastRenderedPageBreak/>
              <w:t xml:space="preserve">                            &lt;div class="modal-header"&gt;</w:t>
            </w:r>
          </w:p>
          <w:p w14:paraId="35C9D07E" w14:textId="77777777" w:rsidR="0035011F" w:rsidRPr="00087991" w:rsidRDefault="0035011F" w:rsidP="0035011F">
            <w:pPr>
              <w:spacing w:after="0" w:line="240" w:lineRule="auto"/>
              <w:rPr>
                <w:sz w:val="20"/>
                <w:szCs w:val="18"/>
                <w:lang w:val="vi-VN"/>
              </w:rPr>
            </w:pPr>
            <w:r w:rsidRPr="00087991">
              <w:rPr>
                <w:sz w:val="20"/>
                <w:szCs w:val="18"/>
                <w:lang w:val="vi-VN"/>
              </w:rPr>
              <w:t xml:space="preserve">                                &lt;h3 class="modal-title" style="text-align: center;"&gt;THANH TOÁN DỊCH VỤ&lt;/h3&gt;</w:t>
            </w:r>
          </w:p>
          <w:p w14:paraId="1A5053B5" w14:textId="77777777" w:rsidR="0035011F" w:rsidRPr="00087991" w:rsidRDefault="0035011F" w:rsidP="0035011F">
            <w:pPr>
              <w:spacing w:after="0" w:line="240" w:lineRule="auto"/>
              <w:rPr>
                <w:sz w:val="20"/>
                <w:szCs w:val="18"/>
                <w:lang w:val="vi-VN"/>
              </w:rPr>
            </w:pPr>
            <w:r w:rsidRPr="00087991">
              <w:rPr>
                <w:sz w:val="20"/>
                <w:szCs w:val="18"/>
                <w:lang w:val="vi-VN"/>
              </w:rPr>
              <w:t xml:space="preserve">                                &lt;button type="button" class="btn-close" data-bs-dismiss="modal"&gt;&lt;/button&gt;</w:t>
            </w:r>
          </w:p>
          <w:p w14:paraId="16A809BE"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478A8056"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class="modal-body"&gt;</w:t>
            </w:r>
          </w:p>
          <w:p w14:paraId="276A3391"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 row"&gt;</w:t>
            </w:r>
          </w:p>
          <w:p w14:paraId="304910B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class="col" style="text-align: center;"&gt;</w:t>
            </w:r>
          </w:p>
          <w:p w14:paraId="7E137B3F"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style="position: relative;"&gt;</w:t>
            </w:r>
          </w:p>
          <w:p w14:paraId="4C6C0B42"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block;"&gt;&lt;b&gt;THÔNG TIN TÀI KHOẢN NGÂN</w:t>
            </w:r>
          </w:p>
          <w:p w14:paraId="67F8C80D" w14:textId="77777777" w:rsidR="0035011F" w:rsidRPr="00087991" w:rsidRDefault="0035011F" w:rsidP="0035011F">
            <w:pPr>
              <w:spacing w:after="0" w:line="240" w:lineRule="auto"/>
              <w:rPr>
                <w:sz w:val="20"/>
                <w:szCs w:val="18"/>
                <w:lang w:val="vi-VN"/>
              </w:rPr>
            </w:pPr>
            <w:r w:rsidRPr="00087991">
              <w:rPr>
                <w:sz w:val="20"/>
                <w:szCs w:val="18"/>
                <w:lang w:val="vi-VN"/>
              </w:rPr>
              <w:t xml:space="preserve">                                                    HÀNG:&lt;/b&gt;&lt;/span&gt;</w:t>
            </w:r>
          </w:p>
          <w:p w14:paraId="5DF74D3A" w14:textId="77777777" w:rsidR="0035011F" w:rsidRPr="00087991" w:rsidRDefault="0035011F" w:rsidP="0035011F">
            <w:pPr>
              <w:rPr>
                <w:sz w:val="20"/>
                <w:szCs w:val="18"/>
                <w:lang w:val="vi-VN"/>
              </w:rPr>
            </w:pPr>
            <w:r w:rsidRPr="00087991">
              <w:rPr>
                <w:sz w:val="20"/>
                <w:szCs w:val="18"/>
                <w:lang w:val="vi-VN"/>
              </w:rPr>
              <w:t xml:space="preserve">                                            &lt;div style="position: absolute;"&gt;</w:t>
            </w:r>
          </w:p>
          <w:p w14:paraId="03A584F4" w14:textId="77777777" w:rsidR="0035011F" w:rsidRPr="00087991" w:rsidRDefault="0035011F" w:rsidP="0035011F">
            <w:pPr>
              <w:spacing w:after="0" w:line="240" w:lineRule="auto"/>
              <w:rPr>
                <w:sz w:val="20"/>
                <w:szCs w:val="18"/>
                <w:lang w:val="vi-VN"/>
              </w:rPr>
            </w:pPr>
            <w:r w:rsidRPr="00087991">
              <w:rPr>
                <w:sz w:val="20"/>
                <w:szCs w:val="18"/>
                <w:lang w:val="vi-VN"/>
              </w:rPr>
              <w:t>&lt;img src="../img/thenganhang.png" alt="bank" width="50%"&gt;</w:t>
            </w:r>
          </w:p>
          <w:p w14:paraId="7FEA3DCF"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8521EBE"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style="height: 70px; "&gt;&lt;/div&gt;</w:t>
            </w:r>
          </w:p>
          <w:p w14:paraId="6172324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 row taikhoan" style="margin: 0 45px;"&gt;</w:t>
            </w:r>
          </w:p>
          <w:p w14:paraId="74FF5356"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class="col-6 label-taikhoan"&gt;</w:t>
            </w:r>
          </w:p>
          <w:p w14:paraId="022CF505"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block;"&gt;&lt;b&gt;SỐ TÀI KHOẢN:&lt;/b&gt;&lt;/span&gt;</w:t>
            </w:r>
          </w:p>
          <w:p w14:paraId="11C06E27"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block;"&gt;&lt;b&gt;TÊN NGÂN HÀNG:&lt;/b&gt;&lt;/span&gt;</w:t>
            </w:r>
          </w:p>
          <w:p w14:paraId="1E4E7D87"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block;"&gt;&lt;b&gt;CHỦ TÀI KHOẢN:&lt;/b&gt;&lt;/span&gt;</w:t>
            </w:r>
          </w:p>
          <w:p w14:paraId="443266BB"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C9BE0BC"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class="col-6 label-taikhoan"&gt;</w:t>
            </w:r>
          </w:p>
          <w:p w14:paraId="63096D1A"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block;"&gt;070120109144&lt;/span&gt;</w:t>
            </w:r>
          </w:p>
          <w:p w14:paraId="7BAB725B"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block;"&gt;SACOMBANK&lt;/span&gt;</w:t>
            </w:r>
          </w:p>
          <w:p w14:paraId="7B4F0D2F"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block;"&gt;TRẦN THỊ HỒNG SIM&lt;/span&gt;</w:t>
            </w:r>
          </w:p>
          <w:p w14:paraId="22B9B54B" w14:textId="77777777" w:rsidR="0035011F" w:rsidRPr="00087991" w:rsidRDefault="0035011F" w:rsidP="0035011F">
            <w:pPr>
              <w:spacing w:after="0" w:line="240" w:lineRule="auto"/>
              <w:rPr>
                <w:sz w:val="20"/>
                <w:szCs w:val="18"/>
                <w:lang w:val="vi-VN"/>
              </w:rPr>
            </w:pPr>
          </w:p>
          <w:p w14:paraId="496CC368"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6C91395B"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1A524A5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61FA2C2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57C40B0"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 style="display: block; margin-top: 20px; margin-bottom: 10px;"&gt;&lt;b&gt;QUÉT</w:t>
            </w:r>
          </w:p>
          <w:p w14:paraId="1ACA7116" w14:textId="77777777" w:rsidR="0035011F" w:rsidRPr="00087991" w:rsidRDefault="0035011F" w:rsidP="0035011F">
            <w:pPr>
              <w:spacing w:after="0" w:line="240" w:lineRule="auto"/>
              <w:rPr>
                <w:sz w:val="20"/>
                <w:szCs w:val="18"/>
                <w:lang w:val="vi-VN"/>
              </w:rPr>
            </w:pPr>
            <w:r w:rsidRPr="00087991">
              <w:rPr>
                <w:sz w:val="20"/>
                <w:szCs w:val="18"/>
                <w:lang w:val="vi-VN"/>
              </w:rPr>
              <w:t xml:space="preserve">                                                    MÃ QR</w:t>
            </w:r>
          </w:p>
          <w:p w14:paraId="636127F7" w14:textId="77777777" w:rsidR="0035011F" w:rsidRPr="00087991" w:rsidRDefault="0035011F" w:rsidP="0035011F">
            <w:pPr>
              <w:spacing w:after="0" w:line="240" w:lineRule="auto"/>
              <w:rPr>
                <w:sz w:val="20"/>
                <w:szCs w:val="18"/>
                <w:lang w:val="vi-VN"/>
              </w:rPr>
            </w:pPr>
            <w:r w:rsidRPr="00087991">
              <w:rPr>
                <w:sz w:val="20"/>
                <w:szCs w:val="18"/>
                <w:lang w:val="vi-VN"/>
              </w:rPr>
              <w:lastRenderedPageBreak/>
              <w:t xml:space="preserve">                                                    ĐỂ THANH TOÁN&lt;/b&gt;&lt;/span&gt;</w:t>
            </w:r>
          </w:p>
          <w:p w14:paraId="214719CE" w14:textId="77777777" w:rsidR="0035011F" w:rsidRPr="00087991" w:rsidRDefault="0035011F" w:rsidP="0035011F">
            <w:pPr>
              <w:spacing w:after="0" w:line="240" w:lineRule="auto"/>
              <w:rPr>
                <w:sz w:val="20"/>
                <w:szCs w:val="18"/>
                <w:lang w:val="vi-VN"/>
              </w:rPr>
            </w:pPr>
            <w:r w:rsidRPr="00087991">
              <w:rPr>
                <w:sz w:val="20"/>
                <w:szCs w:val="18"/>
                <w:lang w:val="vi-VN"/>
              </w:rPr>
              <w:t xml:space="preserve">                                            &lt;img src="../img/QRthanhtoan.jpg" alt="qr" width="50%"&gt;</w:t>
            </w:r>
          </w:p>
          <w:p w14:paraId="3FB5BCF7"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3A1F345C"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5A288516"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class="col"&gt;</w:t>
            </w:r>
          </w:p>
          <w:p w14:paraId="5F868AC3"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478638A6" w14:textId="77777777" w:rsidR="0035011F" w:rsidRPr="00087991" w:rsidRDefault="0035011F" w:rsidP="0035011F">
            <w:pPr>
              <w:spacing w:after="0" w:line="240" w:lineRule="auto"/>
              <w:rPr>
                <w:sz w:val="20"/>
                <w:szCs w:val="18"/>
                <w:lang w:val="vi-VN"/>
              </w:rPr>
            </w:pPr>
            <w:r w:rsidRPr="00087991">
              <w:rPr>
                <w:sz w:val="20"/>
                <w:szCs w:val="18"/>
                <w:lang w:val="vi-VN"/>
              </w:rPr>
              <w:t xml:space="preserve">                                            &lt;span&gt;&lt;b&gt;Số tiền bạn cần thanh toán là:&lt;/b&gt;&lt;/span&gt;</w:t>
            </w:r>
          </w:p>
          <w:p w14:paraId="03382208"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1B7E4BB3"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class="form-group"&gt;</w:t>
            </w:r>
          </w:p>
          <w:p w14:paraId="572ACDBF" w14:textId="77777777" w:rsidR="0035011F" w:rsidRPr="00087991" w:rsidRDefault="0035011F" w:rsidP="0035011F">
            <w:pPr>
              <w:spacing w:after="0" w:line="240" w:lineRule="auto"/>
              <w:rPr>
                <w:sz w:val="20"/>
                <w:szCs w:val="18"/>
                <w:lang w:val="vi-VN"/>
              </w:rPr>
            </w:pPr>
            <w:r w:rsidRPr="00087991">
              <w:rPr>
                <w:sz w:val="20"/>
                <w:szCs w:val="18"/>
                <w:lang w:val="vi-VN"/>
              </w:rPr>
              <w:t xml:space="preserve">                                            &lt;label for="file"&gt;Chọn tệp minh chứng:&lt;/label&gt;</w:t>
            </w:r>
          </w:p>
          <w:p w14:paraId="20240051" w14:textId="77777777" w:rsidR="0035011F" w:rsidRPr="00087991" w:rsidRDefault="0035011F" w:rsidP="0035011F">
            <w:pPr>
              <w:spacing w:after="0" w:line="240" w:lineRule="auto"/>
              <w:rPr>
                <w:sz w:val="20"/>
                <w:szCs w:val="18"/>
                <w:lang w:val="vi-VN"/>
              </w:rPr>
            </w:pPr>
            <w:r w:rsidRPr="00087991">
              <w:rPr>
                <w:sz w:val="20"/>
                <w:szCs w:val="18"/>
                <w:lang w:val="vi-VN"/>
              </w:rPr>
              <w:t xml:space="preserve">                                            &lt;input type="file" id="file" name="file" onchange="previewImage()"&gt;</w:t>
            </w:r>
          </w:p>
          <w:p w14:paraId="202CD46E" w14:textId="77777777" w:rsidR="0035011F" w:rsidRPr="00087991" w:rsidRDefault="0035011F" w:rsidP="0035011F">
            <w:pPr>
              <w:spacing w:after="0" w:line="240" w:lineRule="auto"/>
              <w:rPr>
                <w:sz w:val="20"/>
                <w:szCs w:val="18"/>
                <w:lang w:val="vi-VN"/>
              </w:rPr>
            </w:pPr>
            <w:r w:rsidRPr="00087991">
              <w:rPr>
                <w:sz w:val="20"/>
                <w:szCs w:val="18"/>
                <w:lang w:val="vi-VN"/>
              </w:rPr>
              <w:t xml:space="preserve">                                            &lt;img id="preview" src="#" alt="Hình ảnh minh chứng"</w:t>
            </w:r>
          </w:p>
          <w:p w14:paraId="72DE51DB" w14:textId="77777777" w:rsidR="0035011F" w:rsidRPr="00087991" w:rsidRDefault="0035011F" w:rsidP="0035011F">
            <w:pPr>
              <w:spacing w:after="0" w:line="240" w:lineRule="auto"/>
              <w:rPr>
                <w:sz w:val="20"/>
                <w:szCs w:val="18"/>
                <w:lang w:val="vi-VN"/>
              </w:rPr>
            </w:pPr>
            <w:r w:rsidRPr="00087991">
              <w:rPr>
                <w:sz w:val="20"/>
                <w:szCs w:val="18"/>
                <w:lang w:val="vi-VN"/>
              </w:rPr>
              <w:t xml:space="preserve">                                                style="display: none; max-width: 100%; margin-top: 10px;"&gt;</w:t>
            </w:r>
          </w:p>
          <w:p w14:paraId="55F72CDA"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06808F6D"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0D0AEF1D"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7783ECF2"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class="form-group" style="text-align: center;"&gt;</w:t>
            </w:r>
          </w:p>
          <w:p w14:paraId="1B25EFB6" w14:textId="77777777" w:rsidR="0035011F" w:rsidRPr="00087991" w:rsidRDefault="0035011F" w:rsidP="0035011F">
            <w:pPr>
              <w:spacing w:after="0" w:line="240" w:lineRule="auto"/>
              <w:rPr>
                <w:sz w:val="20"/>
                <w:szCs w:val="18"/>
                <w:lang w:val="vi-VN"/>
              </w:rPr>
            </w:pPr>
            <w:r w:rsidRPr="00087991">
              <w:rPr>
                <w:sz w:val="20"/>
                <w:szCs w:val="18"/>
                <w:lang w:val="vi-VN"/>
              </w:rPr>
              <w:t xml:space="preserve">                                    &lt;button type="button"&gt;Xác nhận thanh toán&lt;/button&gt;</w:t>
            </w:r>
          </w:p>
          <w:p w14:paraId="1969CCE5"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0AE63460"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3C740FC8" w14:textId="77777777" w:rsidR="0035011F" w:rsidRPr="00087991" w:rsidRDefault="0035011F" w:rsidP="0035011F">
            <w:pPr>
              <w:spacing w:after="0" w:line="240" w:lineRule="auto"/>
              <w:rPr>
                <w:sz w:val="20"/>
                <w:szCs w:val="18"/>
                <w:lang w:val="vi-VN"/>
              </w:rPr>
            </w:pPr>
          </w:p>
          <w:p w14:paraId="4B8E3B61"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2A88DC45"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4BE17429" w14:textId="77777777" w:rsidR="0035011F" w:rsidRPr="00087991" w:rsidRDefault="0035011F" w:rsidP="0035011F">
            <w:pPr>
              <w:rPr>
                <w:sz w:val="20"/>
                <w:szCs w:val="18"/>
                <w:lang w:val="vi-VN"/>
              </w:rPr>
            </w:pPr>
            <w:r w:rsidRPr="00087991">
              <w:rPr>
                <w:sz w:val="20"/>
                <w:szCs w:val="18"/>
                <w:lang w:val="vi-VN"/>
              </w:rPr>
              <w:t xml:space="preserve">                &lt;/div&gt;</w:t>
            </w:r>
          </w:p>
          <w:p w14:paraId="286843A3" w14:textId="77777777" w:rsidR="0035011F" w:rsidRPr="00087991" w:rsidRDefault="0035011F" w:rsidP="0035011F">
            <w:pPr>
              <w:spacing w:after="0" w:line="240" w:lineRule="auto"/>
              <w:rPr>
                <w:sz w:val="20"/>
                <w:szCs w:val="18"/>
                <w:lang w:val="vi-VN"/>
              </w:rPr>
            </w:pPr>
            <w:r w:rsidRPr="00087991">
              <w:rPr>
                <w:sz w:val="20"/>
                <w:szCs w:val="18"/>
                <w:lang w:val="vi-VN"/>
              </w:rPr>
              <w:t>&lt;/div&gt;</w:t>
            </w:r>
          </w:p>
          <w:p w14:paraId="42F7998F" w14:textId="77777777" w:rsidR="0035011F" w:rsidRPr="00087991" w:rsidRDefault="0035011F" w:rsidP="0035011F">
            <w:pPr>
              <w:spacing w:after="0" w:line="240" w:lineRule="auto"/>
              <w:rPr>
                <w:sz w:val="20"/>
                <w:szCs w:val="18"/>
                <w:lang w:val="vi-VN"/>
              </w:rPr>
            </w:pPr>
          </w:p>
          <w:p w14:paraId="2FCAD885" w14:textId="77777777" w:rsidR="0035011F" w:rsidRPr="00087991" w:rsidRDefault="0035011F" w:rsidP="0035011F">
            <w:pPr>
              <w:spacing w:after="0" w:line="240" w:lineRule="auto"/>
              <w:rPr>
                <w:sz w:val="20"/>
                <w:szCs w:val="18"/>
                <w:lang w:val="vi-VN"/>
              </w:rPr>
            </w:pPr>
            <w:r w:rsidRPr="00087991">
              <w:rPr>
                <w:sz w:val="20"/>
                <w:szCs w:val="18"/>
                <w:lang w:val="vi-VN"/>
              </w:rPr>
              <w:t xml:space="preserve">            &lt;/form&gt;</w:t>
            </w:r>
          </w:p>
          <w:p w14:paraId="13E12A6E"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402575B5"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78217FFC" w14:textId="77777777" w:rsidR="0035011F" w:rsidRPr="00087991" w:rsidRDefault="0035011F" w:rsidP="0035011F">
            <w:pPr>
              <w:spacing w:after="0" w:line="240" w:lineRule="auto"/>
              <w:rPr>
                <w:sz w:val="20"/>
                <w:szCs w:val="18"/>
                <w:lang w:val="vi-VN"/>
              </w:rPr>
            </w:pPr>
          </w:p>
          <w:p w14:paraId="3837E194"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 class="site-footer"&gt; &lt;/div&gt;</w:t>
            </w:r>
          </w:p>
          <w:p w14:paraId="52D5CE7F" w14:textId="77777777" w:rsidR="0035011F" w:rsidRPr="00087991" w:rsidRDefault="0035011F" w:rsidP="0035011F">
            <w:pPr>
              <w:spacing w:after="0" w:line="240" w:lineRule="auto"/>
              <w:rPr>
                <w:sz w:val="20"/>
                <w:szCs w:val="18"/>
                <w:lang w:val="vi-VN"/>
              </w:rPr>
            </w:pPr>
            <w:r w:rsidRPr="00087991">
              <w:rPr>
                <w:sz w:val="20"/>
                <w:szCs w:val="18"/>
                <w:lang w:val="vi-VN"/>
              </w:rPr>
              <w:t xml:space="preserve">    &lt;/div&gt;</w:t>
            </w:r>
          </w:p>
          <w:p w14:paraId="6F5FAEE8" w14:textId="77777777" w:rsidR="0035011F" w:rsidRPr="00087991" w:rsidRDefault="0035011F" w:rsidP="0035011F">
            <w:pPr>
              <w:spacing w:after="0" w:line="240" w:lineRule="auto"/>
              <w:rPr>
                <w:sz w:val="20"/>
                <w:szCs w:val="18"/>
                <w:lang w:val="vi-VN"/>
              </w:rPr>
            </w:pPr>
            <w:r w:rsidRPr="00087991">
              <w:rPr>
                <w:sz w:val="20"/>
                <w:szCs w:val="18"/>
                <w:lang w:val="vi-VN"/>
              </w:rPr>
              <w:t xml:space="preserve">    &lt;script&gt;</w:t>
            </w:r>
          </w:p>
          <w:p w14:paraId="44C5F324" w14:textId="77777777" w:rsidR="0035011F" w:rsidRPr="00087991" w:rsidRDefault="0035011F" w:rsidP="0035011F">
            <w:pPr>
              <w:spacing w:after="0" w:line="240" w:lineRule="auto"/>
              <w:rPr>
                <w:sz w:val="20"/>
                <w:szCs w:val="18"/>
                <w:lang w:val="vi-VN"/>
              </w:rPr>
            </w:pPr>
            <w:r w:rsidRPr="00087991">
              <w:rPr>
                <w:sz w:val="20"/>
                <w:szCs w:val="18"/>
                <w:lang w:val="vi-VN"/>
              </w:rPr>
              <w:t xml:space="preserve">        function previewImage() {</w:t>
            </w:r>
          </w:p>
          <w:p w14:paraId="790D8577" w14:textId="77777777" w:rsidR="0035011F" w:rsidRPr="00087991" w:rsidRDefault="0035011F" w:rsidP="0035011F">
            <w:pPr>
              <w:spacing w:after="0" w:line="240" w:lineRule="auto"/>
              <w:rPr>
                <w:sz w:val="20"/>
                <w:szCs w:val="18"/>
                <w:lang w:val="vi-VN"/>
              </w:rPr>
            </w:pPr>
            <w:r w:rsidRPr="00087991">
              <w:rPr>
                <w:sz w:val="20"/>
                <w:szCs w:val="18"/>
                <w:lang w:val="vi-VN"/>
              </w:rPr>
              <w:t xml:space="preserve">            var preview = document.getElementById('preview');</w:t>
            </w:r>
          </w:p>
          <w:p w14:paraId="16C61AD2" w14:textId="77777777" w:rsidR="0035011F" w:rsidRPr="00087991" w:rsidRDefault="0035011F" w:rsidP="0035011F">
            <w:pPr>
              <w:spacing w:after="0" w:line="240" w:lineRule="auto"/>
              <w:rPr>
                <w:sz w:val="20"/>
                <w:szCs w:val="18"/>
                <w:lang w:val="vi-VN"/>
              </w:rPr>
            </w:pPr>
            <w:r w:rsidRPr="00087991">
              <w:rPr>
                <w:sz w:val="20"/>
                <w:szCs w:val="18"/>
                <w:lang w:val="vi-VN"/>
              </w:rPr>
              <w:t xml:space="preserve">            var file = document.getElementById('file').files[0];</w:t>
            </w:r>
          </w:p>
          <w:p w14:paraId="48FFB60B" w14:textId="77777777" w:rsidR="0035011F" w:rsidRPr="00087991" w:rsidRDefault="0035011F" w:rsidP="0035011F">
            <w:pPr>
              <w:spacing w:after="0" w:line="240" w:lineRule="auto"/>
              <w:rPr>
                <w:sz w:val="20"/>
                <w:szCs w:val="18"/>
                <w:lang w:val="vi-VN"/>
              </w:rPr>
            </w:pPr>
            <w:r w:rsidRPr="00087991">
              <w:rPr>
                <w:sz w:val="20"/>
                <w:szCs w:val="18"/>
                <w:lang w:val="vi-VN"/>
              </w:rPr>
              <w:t xml:space="preserve">            var reader = new FileReader();</w:t>
            </w:r>
          </w:p>
          <w:p w14:paraId="14F78FFA" w14:textId="77777777" w:rsidR="0035011F" w:rsidRPr="00087991" w:rsidRDefault="0035011F" w:rsidP="0035011F">
            <w:pPr>
              <w:spacing w:after="0" w:line="240" w:lineRule="auto"/>
              <w:rPr>
                <w:sz w:val="20"/>
                <w:szCs w:val="18"/>
                <w:lang w:val="vi-VN"/>
              </w:rPr>
            </w:pPr>
          </w:p>
          <w:p w14:paraId="785B2456" w14:textId="77777777" w:rsidR="0035011F" w:rsidRPr="00087991" w:rsidRDefault="0035011F" w:rsidP="0035011F">
            <w:pPr>
              <w:spacing w:after="0" w:line="240" w:lineRule="auto"/>
              <w:rPr>
                <w:sz w:val="20"/>
                <w:szCs w:val="18"/>
                <w:lang w:val="vi-VN"/>
              </w:rPr>
            </w:pPr>
            <w:r w:rsidRPr="00087991">
              <w:rPr>
                <w:sz w:val="20"/>
                <w:szCs w:val="18"/>
                <w:lang w:val="vi-VN"/>
              </w:rPr>
              <w:t xml:space="preserve">            reader.onloadend = function () {</w:t>
            </w:r>
          </w:p>
          <w:p w14:paraId="5B8DF220" w14:textId="77777777" w:rsidR="0035011F" w:rsidRPr="00087991" w:rsidRDefault="0035011F" w:rsidP="0035011F">
            <w:pPr>
              <w:spacing w:after="0" w:line="240" w:lineRule="auto"/>
              <w:rPr>
                <w:sz w:val="20"/>
                <w:szCs w:val="18"/>
                <w:lang w:val="vi-VN"/>
              </w:rPr>
            </w:pPr>
            <w:r w:rsidRPr="00087991">
              <w:rPr>
                <w:sz w:val="20"/>
                <w:szCs w:val="18"/>
                <w:lang w:val="vi-VN"/>
              </w:rPr>
              <w:t xml:space="preserve">                preview.src = reader.result;</w:t>
            </w:r>
          </w:p>
          <w:p w14:paraId="6F8E8B44" w14:textId="77777777" w:rsidR="0035011F" w:rsidRPr="00087991" w:rsidRDefault="0035011F" w:rsidP="0035011F">
            <w:pPr>
              <w:spacing w:after="0" w:line="240" w:lineRule="auto"/>
              <w:rPr>
                <w:sz w:val="20"/>
                <w:szCs w:val="18"/>
                <w:lang w:val="vi-VN"/>
              </w:rPr>
            </w:pPr>
            <w:r w:rsidRPr="00087991">
              <w:rPr>
                <w:sz w:val="20"/>
                <w:szCs w:val="18"/>
                <w:lang w:val="vi-VN"/>
              </w:rPr>
              <w:t xml:space="preserve">                preview.style.display = 'block';</w:t>
            </w:r>
          </w:p>
          <w:p w14:paraId="4A81A125" w14:textId="77777777" w:rsidR="0035011F" w:rsidRPr="00087991" w:rsidRDefault="0035011F" w:rsidP="0035011F">
            <w:pPr>
              <w:spacing w:after="0" w:line="240" w:lineRule="auto"/>
              <w:rPr>
                <w:sz w:val="20"/>
                <w:szCs w:val="18"/>
                <w:lang w:val="vi-VN"/>
              </w:rPr>
            </w:pPr>
            <w:r w:rsidRPr="00087991">
              <w:rPr>
                <w:sz w:val="20"/>
                <w:szCs w:val="18"/>
                <w:lang w:val="vi-VN"/>
              </w:rPr>
              <w:t xml:space="preserve">            }</w:t>
            </w:r>
          </w:p>
          <w:p w14:paraId="6A0FE294" w14:textId="77777777" w:rsidR="0035011F" w:rsidRPr="00087991" w:rsidRDefault="0035011F" w:rsidP="0035011F">
            <w:pPr>
              <w:spacing w:after="0" w:line="240" w:lineRule="auto"/>
              <w:rPr>
                <w:sz w:val="20"/>
                <w:szCs w:val="18"/>
                <w:lang w:val="vi-VN"/>
              </w:rPr>
            </w:pPr>
          </w:p>
          <w:p w14:paraId="7E74354F" w14:textId="77777777" w:rsidR="0035011F" w:rsidRPr="00087991" w:rsidRDefault="0035011F" w:rsidP="0035011F">
            <w:pPr>
              <w:spacing w:after="0" w:line="240" w:lineRule="auto"/>
              <w:rPr>
                <w:sz w:val="20"/>
                <w:szCs w:val="18"/>
                <w:lang w:val="vi-VN"/>
              </w:rPr>
            </w:pPr>
            <w:r w:rsidRPr="00087991">
              <w:rPr>
                <w:sz w:val="20"/>
                <w:szCs w:val="18"/>
                <w:lang w:val="vi-VN"/>
              </w:rPr>
              <w:t xml:space="preserve">            if (file) {</w:t>
            </w:r>
          </w:p>
          <w:p w14:paraId="4B2E06F8" w14:textId="77777777" w:rsidR="0035011F" w:rsidRPr="00087991" w:rsidRDefault="0035011F" w:rsidP="0035011F">
            <w:pPr>
              <w:spacing w:after="0" w:line="240" w:lineRule="auto"/>
              <w:rPr>
                <w:sz w:val="20"/>
                <w:szCs w:val="18"/>
                <w:lang w:val="vi-VN"/>
              </w:rPr>
            </w:pPr>
            <w:r w:rsidRPr="00087991">
              <w:rPr>
                <w:sz w:val="20"/>
                <w:szCs w:val="18"/>
                <w:lang w:val="vi-VN"/>
              </w:rPr>
              <w:t xml:space="preserve">                reader.readAsDataURL(file);</w:t>
            </w:r>
          </w:p>
          <w:p w14:paraId="3FCE27E5" w14:textId="77777777" w:rsidR="0035011F" w:rsidRPr="00087991" w:rsidRDefault="0035011F" w:rsidP="0035011F">
            <w:pPr>
              <w:spacing w:after="0" w:line="240" w:lineRule="auto"/>
              <w:rPr>
                <w:sz w:val="20"/>
                <w:szCs w:val="18"/>
                <w:lang w:val="vi-VN"/>
              </w:rPr>
            </w:pPr>
            <w:r w:rsidRPr="00087991">
              <w:rPr>
                <w:sz w:val="20"/>
                <w:szCs w:val="18"/>
                <w:lang w:val="vi-VN"/>
              </w:rPr>
              <w:lastRenderedPageBreak/>
              <w:t xml:space="preserve">            } else {</w:t>
            </w:r>
          </w:p>
          <w:p w14:paraId="62DD40D3" w14:textId="77777777" w:rsidR="0035011F" w:rsidRPr="00087991" w:rsidRDefault="0035011F" w:rsidP="0035011F">
            <w:pPr>
              <w:spacing w:after="0" w:line="240" w:lineRule="auto"/>
              <w:rPr>
                <w:sz w:val="20"/>
                <w:szCs w:val="18"/>
                <w:lang w:val="vi-VN"/>
              </w:rPr>
            </w:pPr>
            <w:r w:rsidRPr="00087991">
              <w:rPr>
                <w:sz w:val="20"/>
                <w:szCs w:val="18"/>
                <w:lang w:val="vi-VN"/>
              </w:rPr>
              <w:t xml:space="preserve">                preview.src = '';</w:t>
            </w:r>
          </w:p>
          <w:p w14:paraId="5D0CC72D" w14:textId="77777777" w:rsidR="0035011F" w:rsidRPr="00087991" w:rsidRDefault="0035011F" w:rsidP="0035011F">
            <w:pPr>
              <w:spacing w:after="0" w:line="240" w:lineRule="auto"/>
              <w:rPr>
                <w:sz w:val="20"/>
                <w:szCs w:val="18"/>
                <w:lang w:val="vi-VN"/>
              </w:rPr>
            </w:pPr>
            <w:r w:rsidRPr="00087991">
              <w:rPr>
                <w:sz w:val="20"/>
                <w:szCs w:val="18"/>
                <w:lang w:val="vi-VN"/>
              </w:rPr>
              <w:t xml:space="preserve">                preview.style.display = 'none';</w:t>
            </w:r>
          </w:p>
          <w:p w14:paraId="4E41F219" w14:textId="77777777" w:rsidR="0035011F" w:rsidRPr="00087991" w:rsidRDefault="0035011F" w:rsidP="0035011F">
            <w:pPr>
              <w:spacing w:after="0" w:line="240" w:lineRule="auto"/>
              <w:rPr>
                <w:sz w:val="20"/>
                <w:szCs w:val="18"/>
                <w:lang w:val="vi-VN"/>
              </w:rPr>
            </w:pPr>
            <w:r w:rsidRPr="00087991">
              <w:rPr>
                <w:sz w:val="20"/>
                <w:szCs w:val="18"/>
                <w:lang w:val="vi-VN"/>
              </w:rPr>
              <w:t xml:space="preserve">            }</w:t>
            </w:r>
          </w:p>
          <w:p w14:paraId="52F1805F" w14:textId="77777777" w:rsidR="0035011F" w:rsidRPr="00087991" w:rsidRDefault="0035011F" w:rsidP="0035011F">
            <w:pPr>
              <w:spacing w:after="0" w:line="240" w:lineRule="auto"/>
              <w:rPr>
                <w:sz w:val="20"/>
                <w:szCs w:val="18"/>
                <w:lang w:val="vi-VN"/>
              </w:rPr>
            </w:pPr>
            <w:r w:rsidRPr="00087991">
              <w:rPr>
                <w:sz w:val="20"/>
                <w:szCs w:val="18"/>
                <w:lang w:val="vi-VN"/>
              </w:rPr>
              <w:t xml:space="preserve">        }</w:t>
            </w:r>
          </w:p>
          <w:p w14:paraId="15D6ADCE" w14:textId="77777777" w:rsidR="0035011F" w:rsidRPr="00087991" w:rsidRDefault="0035011F" w:rsidP="0035011F">
            <w:pPr>
              <w:spacing w:after="0" w:line="240" w:lineRule="auto"/>
              <w:rPr>
                <w:sz w:val="20"/>
                <w:szCs w:val="18"/>
                <w:lang w:val="vi-VN"/>
              </w:rPr>
            </w:pPr>
            <w:r w:rsidRPr="00087991">
              <w:rPr>
                <w:sz w:val="20"/>
                <w:szCs w:val="18"/>
                <w:lang w:val="vi-VN"/>
              </w:rPr>
              <w:t xml:space="preserve">    &lt;/script&gt;</w:t>
            </w:r>
          </w:p>
          <w:p w14:paraId="67D683E3" w14:textId="77777777" w:rsidR="0035011F" w:rsidRPr="00087991" w:rsidRDefault="0035011F" w:rsidP="0035011F">
            <w:pPr>
              <w:spacing w:after="0" w:line="240" w:lineRule="auto"/>
              <w:rPr>
                <w:sz w:val="20"/>
                <w:szCs w:val="18"/>
                <w:lang w:val="vi-VN"/>
              </w:rPr>
            </w:pPr>
          </w:p>
          <w:p w14:paraId="2B8E8351" w14:textId="77777777" w:rsidR="0035011F" w:rsidRPr="00087991" w:rsidRDefault="0035011F" w:rsidP="0035011F">
            <w:pPr>
              <w:spacing w:after="0" w:line="240" w:lineRule="auto"/>
              <w:rPr>
                <w:sz w:val="20"/>
                <w:szCs w:val="18"/>
                <w:lang w:val="vi-VN"/>
              </w:rPr>
            </w:pPr>
          </w:p>
          <w:p w14:paraId="15508AD4" w14:textId="77777777" w:rsidR="0035011F" w:rsidRPr="00087991" w:rsidRDefault="0035011F" w:rsidP="0035011F">
            <w:pPr>
              <w:spacing w:after="0" w:line="240" w:lineRule="auto"/>
              <w:rPr>
                <w:sz w:val="20"/>
                <w:szCs w:val="18"/>
                <w:lang w:val="vi-VN"/>
              </w:rPr>
            </w:pPr>
            <w:r w:rsidRPr="00087991">
              <w:rPr>
                <w:sz w:val="20"/>
                <w:szCs w:val="18"/>
                <w:lang w:val="vi-VN"/>
              </w:rPr>
              <w:t>&lt;/body&gt;</w:t>
            </w:r>
          </w:p>
          <w:p w14:paraId="4DEA96AB" w14:textId="77777777" w:rsidR="0035011F" w:rsidRPr="00087991" w:rsidRDefault="0035011F" w:rsidP="0035011F">
            <w:pPr>
              <w:spacing w:after="0" w:line="240" w:lineRule="auto"/>
              <w:rPr>
                <w:sz w:val="20"/>
                <w:szCs w:val="18"/>
                <w:lang w:val="vi-VN"/>
              </w:rPr>
            </w:pPr>
          </w:p>
          <w:p w14:paraId="56D62464" w14:textId="3BA30C0B" w:rsidR="0035011F" w:rsidRPr="00087991" w:rsidRDefault="0035011F" w:rsidP="0035011F">
            <w:pPr>
              <w:rPr>
                <w:sz w:val="20"/>
                <w:szCs w:val="18"/>
                <w:lang w:val="vi-VN"/>
              </w:rPr>
            </w:pPr>
            <w:r w:rsidRPr="00087991">
              <w:rPr>
                <w:sz w:val="20"/>
                <w:szCs w:val="18"/>
                <w:lang w:val="vi-VN"/>
              </w:rPr>
              <w:t>&lt;/html&gt;</w:t>
            </w:r>
          </w:p>
        </w:tc>
        <w:tc>
          <w:tcPr>
            <w:tcW w:w="2977" w:type="dxa"/>
          </w:tcPr>
          <w:p w14:paraId="4D9397A6" w14:textId="77777777" w:rsidR="00DA3312" w:rsidRPr="00087991" w:rsidRDefault="00DA3312" w:rsidP="00DA3312">
            <w:pPr>
              <w:spacing w:after="0" w:line="240" w:lineRule="auto"/>
              <w:rPr>
                <w:sz w:val="20"/>
                <w:szCs w:val="18"/>
                <w:lang w:val="vi-VN"/>
              </w:rPr>
            </w:pPr>
            <w:r w:rsidRPr="00087991">
              <w:rPr>
                <w:sz w:val="20"/>
                <w:szCs w:val="18"/>
                <w:lang w:val="vi-VN"/>
              </w:rPr>
              <w:lastRenderedPageBreak/>
              <w:t>&lt;!DOCTYPE html&gt;</w:t>
            </w:r>
          </w:p>
          <w:p w14:paraId="322DABC6" w14:textId="77777777" w:rsidR="00DA3312" w:rsidRPr="00087991" w:rsidRDefault="00DA3312" w:rsidP="00DA3312">
            <w:pPr>
              <w:spacing w:after="0" w:line="240" w:lineRule="auto"/>
              <w:rPr>
                <w:sz w:val="20"/>
                <w:szCs w:val="18"/>
                <w:lang w:val="vi-VN"/>
              </w:rPr>
            </w:pPr>
            <w:r w:rsidRPr="00087991">
              <w:rPr>
                <w:sz w:val="20"/>
                <w:szCs w:val="18"/>
                <w:lang w:val="vi-VN"/>
              </w:rPr>
              <w:t>&lt;html lang="en"&gt;</w:t>
            </w:r>
          </w:p>
          <w:p w14:paraId="1D23970F" w14:textId="77777777" w:rsidR="00DA3312" w:rsidRPr="00087991" w:rsidRDefault="00DA3312" w:rsidP="00DA3312">
            <w:pPr>
              <w:spacing w:after="0" w:line="240" w:lineRule="auto"/>
              <w:rPr>
                <w:sz w:val="20"/>
                <w:szCs w:val="18"/>
                <w:lang w:val="vi-VN"/>
              </w:rPr>
            </w:pPr>
            <w:r w:rsidRPr="00087991">
              <w:rPr>
                <w:sz w:val="20"/>
                <w:szCs w:val="18"/>
                <w:lang w:val="vi-VN"/>
              </w:rPr>
              <w:t>&lt;head&gt;</w:t>
            </w:r>
          </w:p>
          <w:p w14:paraId="7966E2E7" w14:textId="77777777" w:rsidR="00DA3312" w:rsidRPr="00087991" w:rsidRDefault="00DA3312" w:rsidP="00DA3312">
            <w:pPr>
              <w:spacing w:after="0" w:line="240" w:lineRule="auto"/>
              <w:rPr>
                <w:sz w:val="20"/>
                <w:szCs w:val="18"/>
                <w:lang w:val="vi-VN"/>
              </w:rPr>
            </w:pPr>
            <w:r w:rsidRPr="00087991">
              <w:rPr>
                <w:sz w:val="20"/>
                <w:szCs w:val="18"/>
                <w:lang w:val="vi-VN"/>
              </w:rPr>
              <w:t xml:space="preserve">    &lt;meta charset="UTF-8"&gt;</w:t>
            </w:r>
          </w:p>
          <w:p w14:paraId="7B1BAA8E" w14:textId="77777777" w:rsidR="00DA3312" w:rsidRPr="00087991" w:rsidRDefault="00DA3312" w:rsidP="00DA3312">
            <w:pPr>
              <w:spacing w:after="0" w:line="240" w:lineRule="auto"/>
              <w:rPr>
                <w:sz w:val="20"/>
                <w:szCs w:val="18"/>
                <w:lang w:val="vi-VN"/>
              </w:rPr>
            </w:pPr>
            <w:r w:rsidRPr="00087991">
              <w:rPr>
                <w:sz w:val="20"/>
                <w:szCs w:val="18"/>
                <w:lang w:val="vi-VN"/>
              </w:rPr>
              <w:t xml:space="preserve">    &lt;meta name="viewport" content="width=device-width, initial-scale=1.0"&gt;</w:t>
            </w:r>
          </w:p>
          <w:p w14:paraId="6F6B067D" w14:textId="77777777" w:rsidR="00DA3312" w:rsidRPr="00087991" w:rsidRDefault="00DA3312" w:rsidP="00DA3312">
            <w:pPr>
              <w:spacing w:after="0" w:line="240" w:lineRule="auto"/>
              <w:rPr>
                <w:sz w:val="20"/>
                <w:szCs w:val="18"/>
                <w:lang w:val="vi-VN"/>
              </w:rPr>
            </w:pPr>
            <w:r w:rsidRPr="00087991">
              <w:rPr>
                <w:sz w:val="20"/>
                <w:szCs w:val="18"/>
                <w:lang w:val="vi-VN"/>
              </w:rPr>
              <w:t xml:space="preserve">    &lt;title&gt;LỄ KHAI TRƯƠNG&lt;/title&gt;</w:t>
            </w:r>
          </w:p>
          <w:p w14:paraId="77E4E1D1" w14:textId="77777777" w:rsidR="00DA3312" w:rsidRPr="00087991" w:rsidRDefault="00DA3312" w:rsidP="00DA3312">
            <w:pPr>
              <w:spacing w:after="0" w:line="240" w:lineRule="auto"/>
              <w:rPr>
                <w:sz w:val="20"/>
                <w:szCs w:val="18"/>
                <w:lang w:val="vi-VN"/>
              </w:rPr>
            </w:pPr>
            <w:r w:rsidRPr="00087991">
              <w:rPr>
                <w:sz w:val="20"/>
                <w:szCs w:val="18"/>
                <w:lang w:val="vi-VN"/>
              </w:rPr>
              <w:t xml:space="preserve">    &lt;link rel="stylesheet" href="../css/stylesheet.css"&gt;</w:t>
            </w:r>
          </w:p>
          <w:p w14:paraId="22B80B3C" w14:textId="77777777" w:rsidR="00DA3312" w:rsidRPr="00087991" w:rsidRDefault="00DA3312" w:rsidP="00DA3312">
            <w:pPr>
              <w:spacing w:after="0" w:line="240" w:lineRule="auto"/>
              <w:rPr>
                <w:sz w:val="20"/>
                <w:szCs w:val="18"/>
                <w:lang w:val="vi-VN"/>
              </w:rPr>
            </w:pPr>
            <w:r w:rsidRPr="00087991">
              <w:rPr>
                <w:sz w:val="20"/>
                <w:szCs w:val="18"/>
                <w:lang w:val="vi-VN"/>
              </w:rPr>
              <w:t xml:space="preserve">    &lt;link rel="stylesheet" href="../css/bootstrap.min.css"&gt;</w:t>
            </w:r>
          </w:p>
          <w:p w14:paraId="0993BD77" w14:textId="77777777" w:rsidR="00DA3312" w:rsidRPr="00087991" w:rsidRDefault="00DA3312" w:rsidP="00DA3312">
            <w:pPr>
              <w:spacing w:after="0" w:line="240" w:lineRule="auto"/>
              <w:rPr>
                <w:sz w:val="20"/>
                <w:szCs w:val="18"/>
                <w:lang w:val="vi-VN"/>
              </w:rPr>
            </w:pPr>
            <w:r w:rsidRPr="00087991">
              <w:rPr>
                <w:sz w:val="20"/>
                <w:szCs w:val="18"/>
                <w:lang w:val="vi-VN"/>
              </w:rPr>
              <w:t xml:space="preserve">    &lt;link rel="stylesheet" href="../css/stylesheet.css"&gt;</w:t>
            </w:r>
          </w:p>
          <w:p w14:paraId="03D82858"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src="../js/bootstrap.min.js"&gt;&lt;/script&gt;</w:t>
            </w:r>
          </w:p>
          <w:p w14:paraId="16906E98"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src="../js/bootstrap.bundle.min.js"&gt;&lt;/script&gt;</w:t>
            </w:r>
          </w:p>
          <w:p w14:paraId="3DEF80A8"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src="../js/jquery-3.6.0.min.js"&gt;&lt;/script&gt;</w:t>
            </w:r>
          </w:p>
          <w:p w14:paraId="282772CB"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src="https://maxcdn.bootstrapcdn.com/bootstrap/3.4.1/js/bootstrap.min.js"&gt;&lt;/script&gt;</w:t>
            </w:r>
          </w:p>
          <w:p w14:paraId="0C6B8D59"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src="../js/main.js"&gt;&lt;/script&gt;</w:t>
            </w:r>
          </w:p>
          <w:p w14:paraId="151A3A45" w14:textId="77777777" w:rsidR="00DA3312" w:rsidRPr="00087991" w:rsidRDefault="00DA3312" w:rsidP="00DA3312">
            <w:pPr>
              <w:spacing w:after="0" w:line="240" w:lineRule="auto"/>
              <w:rPr>
                <w:sz w:val="20"/>
                <w:szCs w:val="18"/>
                <w:lang w:val="vi-VN"/>
              </w:rPr>
            </w:pPr>
            <w:r w:rsidRPr="00087991">
              <w:rPr>
                <w:sz w:val="20"/>
                <w:szCs w:val="18"/>
                <w:lang w:val="vi-VN"/>
              </w:rPr>
              <w:t xml:space="preserve">    &lt;script src="../js/khai-truong-gold.js"&gt;&lt;/script&gt;</w:t>
            </w:r>
          </w:p>
          <w:p w14:paraId="2A3A1F9E" w14:textId="77777777" w:rsidR="00DA3312" w:rsidRPr="00087991" w:rsidRDefault="00DA3312" w:rsidP="00DA3312">
            <w:pPr>
              <w:spacing w:after="0" w:line="240" w:lineRule="auto"/>
              <w:rPr>
                <w:sz w:val="20"/>
                <w:szCs w:val="18"/>
                <w:lang w:val="vi-VN"/>
              </w:rPr>
            </w:pPr>
            <w:r w:rsidRPr="00087991">
              <w:rPr>
                <w:sz w:val="20"/>
                <w:szCs w:val="18"/>
                <w:lang w:val="vi-VN"/>
              </w:rPr>
              <w:t xml:space="preserve">    &lt;link rel="stylesheet" href="../css/modal.css"&gt;</w:t>
            </w:r>
          </w:p>
          <w:p w14:paraId="12DBACDE" w14:textId="77777777" w:rsidR="00DA3312" w:rsidRPr="00087991" w:rsidRDefault="00DA3312" w:rsidP="00DA3312">
            <w:pPr>
              <w:spacing w:after="0" w:line="240" w:lineRule="auto"/>
              <w:rPr>
                <w:sz w:val="20"/>
                <w:szCs w:val="18"/>
                <w:lang w:val="vi-VN"/>
              </w:rPr>
            </w:pPr>
            <w:r w:rsidRPr="00087991">
              <w:rPr>
                <w:sz w:val="20"/>
                <w:szCs w:val="18"/>
                <w:lang w:val="vi-VN"/>
              </w:rPr>
              <w:t>&lt;/head&gt;</w:t>
            </w:r>
          </w:p>
          <w:p w14:paraId="10838A88" w14:textId="77777777" w:rsidR="00DA3312" w:rsidRPr="00087991" w:rsidRDefault="00DA3312" w:rsidP="00DA3312">
            <w:pPr>
              <w:spacing w:after="0" w:line="240" w:lineRule="auto"/>
              <w:rPr>
                <w:sz w:val="20"/>
                <w:szCs w:val="18"/>
                <w:lang w:val="vi-VN"/>
              </w:rPr>
            </w:pPr>
            <w:r w:rsidRPr="00087991">
              <w:rPr>
                <w:sz w:val="20"/>
                <w:szCs w:val="18"/>
                <w:lang w:val="vi-VN"/>
              </w:rPr>
              <w:t>&lt;body&gt;</w:t>
            </w:r>
          </w:p>
          <w:p w14:paraId="21663AA1"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class="viewport"&gt;</w:t>
            </w:r>
          </w:p>
          <w:p w14:paraId="69E4074E"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class="header-wrapped"&gt;&lt;/div&gt;</w:t>
            </w:r>
          </w:p>
          <w:p w14:paraId="6BF92CDA" w14:textId="77777777" w:rsidR="00DA3312" w:rsidRPr="00087991" w:rsidRDefault="00DA3312" w:rsidP="00DA3312">
            <w:pPr>
              <w:spacing w:after="0" w:line="240" w:lineRule="auto"/>
              <w:rPr>
                <w:sz w:val="20"/>
                <w:szCs w:val="18"/>
                <w:lang w:val="vi-VN"/>
              </w:rPr>
            </w:pPr>
            <w:r w:rsidRPr="00087991">
              <w:rPr>
                <w:sz w:val="20"/>
                <w:szCs w:val="18"/>
                <w:lang w:val="vi-VN"/>
              </w:rPr>
              <w:t xml:space="preserve">        </w:t>
            </w:r>
          </w:p>
          <w:p w14:paraId="513A8827"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class="content-wrapped container-fluid" &gt;</w:t>
            </w:r>
          </w:p>
          <w:p w14:paraId="4D861BCE"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class="container" style="width: 80;"&gt;</w:t>
            </w:r>
          </w:p>
          <w:p w14:paraId="2CE58D4C" w14:textId="77777777" w:rsidR="00DA3312" w:rsidRPr="00087991" w:rsidRDefault="00DA3312" w:rsidP="00DA3312">
            <w:pPr>
              <w:spacing w:after="0" w:line="240" w:lineRule="auto"/>
              <w:rPr>
                <w:sz w:val="20"/>
                <w:szCs w:val="18"/>
                <w:lang w:val="vi-VN"/>
              </w:rPr>
            </w:pPr>
            <w:r w:rsidRPr="00087991">
              <w:rPr>
                <w:sz w:val="20"/>
                <w:szCs w:val="18"/>
                <w:lang w:val="vi-VN"/>
              </w:rPr>
              <w:t xml:space="preserve">                &lt;form class="service-form-contact" action="../html/thanhtoan.html" style="background-color: rgb(237, 237, 237);"&gt;</w:t>
            </w:r>
          </w:p>
          <w:p w14:paraId="7D6A5FD1"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class="service-info"&gt;</w:t>
            </w:r>
          </w:p>
          <w:p w14:paraId="74EAD281"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class="text-center" &gt;</w:t>
            </w:r>
          </w:p>
          <w:p w14:paraId="6F9A892F" w14:textId="77777777" w:rsidR="00DA3312" w:rsidRPr="00087991" w:rsidRDefault="00DA3312" w:rsidP="00DA3312">
            <w:pPr>
              <w:spacing w:after="0" w:line="240" w:lineRule="auto"/>
              <w:rPr>
                <w:sz w:val="20"/>
                <w:szCs w:val="18"/>
                <w:lang w:val="vi-VN"/>
              </w:rPr>
            </w:pPr>
            <w:r w:rsidRPr="00087991">
              <w:rPr>
                <w:sz w:val="20"/>
                <w:szCs w:val="18"/>
                <w:lang w:val="vi-VN"/>
              </w:rPr>
              <w:t xml:space="preserve">                            &lt;h2&gt;&lt;b&gt;LỄ KHAI TRƯƠNG - GÓI PLATINUM&lt;/b&gt;&lt;/h2&gt;</w:t>
            </w:r>
          </w:p>
          <w:p w14:paraId="168DC6B0"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580C1618"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class="row " style="align-items: center;"&gt;</w:t>
            </w:r>
          </w:p>
          <w:p w14:paraId="62B86D7C" w14:textId="77777777" w:rsidR="00DA3312" w:rsidRPr="00087991" w:rsidRDefault="00DA3312" w:rsidP="00DA3312">
            <w:pPr>
              <w:spacing w:after="0" w:line="240" w:lineRule="auto"/>
              <w:rPr>
                <w:sz w:val="20"/>
                <w:szCs w:val="18"/>
                <w:lang w:val="vi-VN"/>
              </w:rPr>
            </w:pPr>
            <w:r w:rsidRPr="00087991">
              <w:rPr>
                <w:sz w:val="20"/>
                <w:szCs w:val="18"/>
                <w:lang w:val="vi-VN"/>
              </w:rPr>
              <w:lastRenderedPageBreak/>
              <w:t xml:space="preserve">                            &lt;div class="col-sm-4"&gt;</w:t>
            </w:r>
          </w:p>
          <w:p w14:paraId="584D14EC" w14:textId="77777777" w:rsidR="00DA3312" w:rsidRPr="00087991" w:rsidRDefault="00DA3312" w:rsidP="00DA3312">
            <w:pPr>
              <w:spacing w:after="0" w:line="240" w:lineRule="auto"/>
              <w:rPr>
                <w:sz w:val="20"/>
                <w:szCs w:val="18"/>
                <w:lang w:val="vi-VN"/>
              </w:rPr>
            </w:pPr>
            <w:r w:rsidRPr="00087991">
              <w:rPr>
                <w:sz w:val="20"/>
                <w:szCs w:val="18"/>
                <w:lang w:val="vi-VN"/>
              </w:rPr>
              <w:t xml:space="preserve">                                &lt;label for="date"&gt;Thời gian tổ chức:&lt;/label&gt;</w:t>
            </w:r>
          </w:p>
          <w:p w14:paraId="20288AA3"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4E5B4E14"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class="col-sm-8"&gt;</w:t>
            </w:r>
          </w:p>
          <w:p w14:paraId="1FCF3E51" w14:textId="77777777" w:rsidR="00DA3312" w:rsidRPr="00087991" w:rsidRDefault="00DA3312" w:rsidP="00DA3312">
            <w:pPr>
              <w:spacing w:after="0" w:line="240" w:lineRule="auto"/>
              <w:rPr>
                <w:sz w:val="20"/>
                <w:szCs w:val="18"/>
                <w:lang w:val="vi-VN"/>
              </w:rPr>
            </w:pPr>
            <w:r w:rsidRPr="00087991">
              <w:rPr>
                <w:sz w:val="20"/>
                <w:szCs w:val="18"/>
                <w:lang w:val="vi-VN"/>
              </w:rPr>
              <w:t xml:space="preserve">                                &lt;input id="date"  class="form-control" type="date" required&gt;</w:t>
            </w:r>
          </w:p>
          <w:p w14:paraId="6C96763A" w14:textId="77777777" w:rsidR="00DA3312" w:rsidRPr="00087991" w:rsidRDefault="00DA3312" w:rsidP="00DA3312">
            <w:pPr>
              <w:spacing w:after="0" w:line="240" w:lineRule="auto"/>
              <w:rPr>
                <w:sz w:val="20"/>
                <w:szCs w:val="18"/>
                <w:lang w:val="vi-VN"/>
              </w:rPr>
            </w:pPr>
            <w:r w:rsidRPr="00087991">
              <w:rPr>
                <w:sz w:val="20"/>
                <w:szCs w:val="18"/>
                <w:lang w:val="vi-VN"/>
              </w:rPr>
              <w:t xml:space="preserve">                                &lt;span class="text-danger" id="tbDate" style="font-style: italic; font-size: 15px;"&gt;&lt;/span&gt;</w:t>
            </w:r>
          </w:p>
          <w:p w14:paraId="63426FE0"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06CAD84B"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2ED868A6"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3F337302"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class="service-info"&gt;</w:t>
            </w:r>
          </w:p>
          <w:p w14:paraId="33CFF13D"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class="text-center" style="margin-bottom: 20px;"&gt;</w:t>
            </w:r>
          </w:p>
          <w:p w14:paraId="4B667F03" w14:textId="77777777" w:rsidR="00DA3312" w:rsidRPr="00087991" w:rsidRDefault="00DA3312" w:rsidP="00DA3312">
            <w:pPr>
              <w:spacing w:after="0" w:line="240" w:lineRule="auto"/>
              <w:rPr>
                <w:sz w:val="20"/>
                <w:szCs w:val="18"/>
                <w:lang w:val="vi-VN"/>
              </w:rPr>
            </w:pPr>
            <w:r w:rsidRPr="00087991">
              <w:rPr>
                <w:sz w:val="20"/>
                <w:szCs w:val="18"/>
                <w:lang w:val="vi-VN"/>
              </w:rPr>
              <w:t xml:space="preserve">                            &lt;h2&gt;&lt;b&gt;THÔNG TIN KHÁCH HÀNG&lt;/b&gt;&lt;/h2&gt;</w:t>
            </w:r>
          </w:p>
          <w:p w14:paraId="3623655D"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06F4815F"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class="row" style="margin-bottom: 20px;"&gt;</w:t>
            </w:r>
          </w:p>
          <w:p w14:paraId="6D13D228"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class="col-sm-4"&gt;</w:t>
            </w:r>
          </w:p>
          <w:p w14:paraId="2C722EA9" w14:textId="77777777" w:rsidR="00DA3312" w:rsidRPr="00087991" w:rsidRDefault="00DA3312" w:rsidP="00DA3312">
            <w:pPr>
              <w:spacing w:after="0" w:line="240" w:lineRule="auto"/>
              <w:rPr>
                <w:sz w:val="20"/>
                <w:szCs w:val="18"/>
                <w:lang w:val="vi-VN"/>
              </w:rPr>
            </w:pPr>
            <w:r w:rsidRPr="00087991">
              <w:rPr>
                <w:sz w:val="20"/>
                <w:szCs w:val="18"/>
                <w:lang w:val="vi-VN"/>
              </w:rPr>
              <w:t xml:space="preserve">                                &lt;label for="hoTen"&gt;Họ và tên:&lt;/label&gt;</w:t>
            </w:r>
          </w:p>
          <w:p w14:paraId="3374D30D"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23D16268"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class="col-sm-8"&gt;</w:t>
            </w:r>
          </w:p>
          <w:p w14:paraId="32B8EA9A" w14:textId="77777777" w:rsidR="00DA3312" w:rsidRPr="00087991" w:rsidRDefault="00DA3312" w:rsidP="00DA3312">
            <w:pPr>
              <w:spacing w:after="0" w:line="240" w:lineRule="auto"/>
              <w:rPr>
                <w:sz w:val="20"/>
                <w:szCs w:val="18"/>
                <w:lang w:val="vi-VN"/>
              </w:rPr>
            </w:pPr>
            <w:r w:rsidRPr="00087991">
              <w:rPr>
                <w:sz w:val="20"/>
                <w:szCs w:val="18"/>
                <w:lang w:val="vi-VN"/>
              </w:rPr>
              <w:t xml:space="preserve">                                &lt;input class="form-control" id="hoTen" type="text" placeholder="Nhập vào họ tên......" required&gt;</w:t>
            </w:r>
          </w:p>
          <w:p w14:paraId="7B0CDFF9" w14:textId="77777777" w:rsidR="00DA3312" w:rsidRPr="00087991" w:rsidRDefault="00DA3312" w:rsidP="00DA3312">
            <w:pPr>
              <w:spacing w:after="0" w:line="240" w:lineRule="auto"/>
              <w:rPr>
                <w:sz w:val="20"/>
                <w:szCs w:val="18"/>
                <w:lang w:val="vi-VN"/>
              </w:rPr>
            </w:pPr>
            <w:r w:rsidRPr="00087991">
              <w:rPr>
                <w:sz w:val="20"/>
                <w:szCs w:val="18"/>
                <w:lang w:val="vi-VN"/>
              </w:rPr>
              <w:t xml:space="preserve">                                &lt;span class="text-danger" id="tbHoTen" style="font-style: italic; font-size: 15px;"&gt;&lt;/span&gt;</w:t>
            </w:r>
          </w:p>
          <w:p w14:paraId="37F93EFB"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6FF1EFD5"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&lt;/div&gt;</w:t>
            </w:r>
          </w:p>
          <w:p w14:paraId="2F8AB79D"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class="row" style="margin-bottom: 20px;"&gt;</w:t>
            </w:r>
          </w:p>
          <w:p w14:paraId="77B2D7FA" w14:textId="77777777" w:rsidR="00DA3312" w:rsidRPr="00087991" w:rsidRDefault="00DA3312" w:rsidP="00DA3312">
            <w:pPr>
              <w:spacing w:after="0" w:line="240" w:lineRule="auto"/>
              <w:rPr>
                <w:sz w:val="20"/>
                <w:szCs w:val="18"/>
                <w:lang w:val="vi-VN"/>
              </w:rPr>
            </w:pPr>
            <w:r w:rsidRPr="00087991">
              <w:rPr>
                <w:sz w:val="20"/>
                <w:szCs w:val="18"/>
                <w:lang w:val="vi-VN"/>
              </w:rPr>
              <w:t xml:space="preserve">                            &lt;div class="col-sm-4"&gt;</w:t>
            </w:r>
          </w:p>
          <w:p w14:paraId="231478C6" w14:textId="77777777" w:rsidR="00DA3312" w:rsidRPr="00087991" w:rsidRDefault="00DA3312" w:rsidP="00DA3312">
            <w:pPr>
              <w:spacing w:after="0" w:line="240" w:lineRule="auto"/>
              <w:rPr>
                <w:sz w:val="20"/>
                <w:szCs w:val="18"/>
                <w:lang w:val="vi-VN"/>
              </w:rPr>
            </w:pPr>
            <w:r w:rsidRPr="00087991">
              <w:rPr>
                <w:sz w:val="20"/>
                <w:szCs w:val="18"/>
                <w:lang w:val="vi-VN"/>
              </w:rPr>
              <w:t xml:space="preserve">                                &lt;label for="sdt"&gt;Số điện thoại:&lt;/label&gt;</w:t>
            </w:r>
          </w:p>
          <w:p w14:paraId="01A95B6A" w14:textId="77777777" w:rsidR="004551FD" w:rsidRPr="00087991" w:rsidRDefault="00DA3312" w:rsidP="00DA3312">
            <w:pPr>
              <w:rPr>
                <w:sz w:val="20"/>
                <w:szCs w:val="18"/>
                <w:lang w:val="vi-VN"/>
              </w:rPr>
            </w:pPr>
            <w:r w:rsidRPr="00087991">
              <w:rPr>
                <w:sz w:val="20"/>
                <w:szCs w:val="18"/>
                <w:lang w:val="vi-VN"/>
              </w:rPr>
              <w:t xml:space="preserve">                            &lt;/div&gt;</w:t>
            </w:r>
          </w:p>
          <w:p w14:paraId="778CB739" w14:textId="77777777" w:rsidR="006C4C90" w:rsidRPr="00087991" w:rsidRDefault="006C4C90" w:rsidP="006C4C90">
            <w:pPr>
              <w:spacing w:after="0" w:line="240" w:lineRule="auto"/>
              <w:rPr>
                <w:sz w:val="20"/>
                <w:szCs w:val="18"/>
                <w:lang w:val="vi-VN"/>
              </w:rPr>
            </w:pPr>
            <w:r w:rsidRPr="00087991">
              <w:rPr>
                <w:sz w:val="20"/>
                <w:szCs w:val="18"/>
                <w:lang w:val="vi-VN"/>
              </w:rPr>
              <w:t>&lt;div class="col-sm-8"&gt;</w:t>
            </w:r>
          </w:p>
          <w:p w14:paraId="6C5E041C" w14:textId="77777777" w:rsidR="006C4C90" w:rsidRPr="00087991" w:rsidRDefault="006C4C90" w:rsidP="006C4C90">
            <w:pPr>
              <w:spacing w:after="0" w:line="240" w:lineRule="auto"/>
              <w:rPr>
                <w:sz w:val="20"/>
                <w:szCs w:val="18"/>
                <w:lang w:val="vi-VN"/>
              </w:rPr>
            </w:pPr>
            <w:r w:rsidRPr="00087991">
              <w:rPr>
                <w:sz w:val="20"/>
                <w:szCs w:val="18"/>
                <w:lang w:val="vi-VN"/>
              </w:rPr>
              <w:t xml:space="preserve">                                &lt;input class="form-control" id="sdt" type="text" placeholder="Nhập vào số điện thoại....." required&gt;</w:t>
            </w:r>
          </w:p>
          <w:p w14:paraId="6DD0907E" w14:textId="77777777" w:rsidR="006C4C90" w:rsidRPr="00087991" w:rsidRDefault="006C4C90" w:rsidP="006C4C90">
            <w:pPr>
              <w:spacing w:after="0" w:line="240" w:lineRule="auto"/>
              <w:rPr>
                <w:sz w:val="20"/>
                <w:szCs w:val="18"/>
                <w:lang w:val="vi-VN"/>
              </w:rPr>
            </w:pPr>
            <w:r w:rsidRPr="00087991">
              <w:rPr>
                <w:sz w:val="20"/>
                <w:szCs w:val="18"/>
                <w:lang w:val="vi-VN"/>
              </w:rPr>
              <w:t xml:space="preserve">                                &lt;span class="text-danger" id="tbSDT" style="font-style: italic; font-size: 15px;"&gt;&lt;/span&gt;</w:t>
            </w:r>
          </w:p>
          <w:p w14:paraId="75442862" w14:textId="77777777" w:rsidR="006C4C90" w:rsidRPr="00087991" w:rsidRDefault="006C4C90" w:rsidP="006C4C90">
            <w:pPr>
              <w:spacing w:after="0" w:line="240" w:lineRule="auto"/>
              <w:rPr>
                <w:sz w:val="20"/>
                <w:szCs w:val="18"/>
                <w:lang w:val="vi-VN"/>
              </w:rPr>
            </w:pPr>
            <w:r w:rsidRPr="00087991">
              <w:rPr>
                <w:sz w:val="20"/>
                <w:szCs w:val="18"/>
                <w:lang w:val="vi-VN"/>
              </w:rPr>
              <w:lastRenderedPageBreak/>
              <w:t xml:space="preserve">                            &lt;/div&gt;</w:t>
            </w:r>
          </w:p>
          <w:p w14:paraId="52CE261F"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49994A1A"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class="row" style="margin-bottom: 20px;"&gt;</w:t>
            </w:r>
          </w:p>
          <w:p w14:paraId="18BCB54B"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class="col-sm-4"&gt;</w:t>
            </w:r>
          </w:p>
          <w:p w14:paraId="1A83BCAA" w14:textId="77777777" w:rsidR="006C4C90" w:rsidRPr="00087991" w:rsidRDefault="006C4C90" w:rsidP="006C4C90">
            <w:pPr>
              <w:spacing w:after="0" w:line="240" w:lineRule="auto"/>
              <w:rPr>
                <w:sz w:val="20"/>
                <w:szCs w:val="18"/>
                <w:lang w:val="vi-VN"/>
              </w:rPr>
            </w:pPr>
            <w:r w:rsidRPr="00087991">
              <w:rPr>
                <w:sz w:val="20"/>
                <w:szCs w:val="18"/>
                <w:lang w:val="vi-VN"/>
              </w:rPr>
              <w:t xml:space="preserve">                                &lt;label for="email"&gt;Email:&lt;/label&gt;</w:t>
            </w:r>
          </w:p>
          <w:p w14:paraId="4AE984FF"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7BA01029"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class="col-sm-8"&gt;</w:t>
            </w:r>
          </w:p>
          <w:p w14:paraId="4698F9D1" w14:textId="77777777" w:rsidR="006C4C90" w:rsidRPr="00087991" w:rsidRDefault="006C4C90" w:rsidP="006C4C90">
            <w:pPr>
              <w:spacing w:after="0" w:line="240" w:lineRule="auto"/>
              <w:rPr>
                <w:sz w:val="20"/>
                <w:szCs w:val="18"/>
                <w:lang w:val="vi-VN"/>
              </w:rPr>
            </w:pPr>
            <w:r w:rsidRPr="00087991">
              <w:rPr>
                <w:sz w:val="20"/>
                <w:szCs w:val="18"/>
                <w:lang w:val="vi-VN"/>
              </w:rPr>
              <w:t xml:space="preserve">                                &lt;input class="form-control" type="email" id="email" placeholder="Nhập vào email....." required&gt;</w:t>
            </w:r>
          </w:p>
          <w:p w14:paraId="75B4A9C1" w14:textId="77777777" w:rsidR="006C4C90" w:rsidRPr="00087991" w:rsidRDefault="006C4C90" w:rsidP="006C4C90">
            <w:pPr>
              <w:spacing w:after="0" w:line="240" w:lineRule="auto"/>
              <w:rPr>
                <w:sz w:val="20"/>
                <w:szCs w:val="18"/>
                <w:lang w:val="vi-VN"/>
              </w:rPr>
            </w:pPr>
            <w:r w:rsidRPr="00087991">
              <w:rPr>
                <w:sz w:val="20"/>
                <w:szCs w:val="18"/>
                <w:lang w:val="vi-VN"/>
              </w:rPr>
              <w:t xml:space="preserve">                                &lt;span class="text-danger" id="tbEmail" style="font-style: italic; font-size: 15px;"&gt;&lt;/span&gt;</w:t>
            </w:r>
          </w:p>
          <w:p w14:paraId="2EE1415B"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12951DCC"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7DA4D780"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class="row" &gt;</w:t>
            </w:r>
          </w:p>
          <w:p w14:paraId="37EC32C6"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class="col-sm-4"&gt;</w:t>
            </w:r>
          </w:p>
          <w:p w14:paraId="7B64B7B5" w14:textId="77777777" w:rsidR="006C4C90" w:rsidRPr="00087991" w:rsidRDefault="006C4C90" w:rsidP="006C4C90">
            <w:pPr>
              <w:spacing w:after="0" w:line="240" w:lineRule="auto"/>
              <w:rPr>
                <w:sz w:val="20"/>
                <w:szCs w:val="18"/>
                <w:lang w:val="vi-VN"/>
              </w:rPr>
            </w:pPr>
            <w:r w:rsidRPr="00087991">
              <w:rPr>
                <w:sz w:val="20"/>
                <w:szCs w:val="18"/>
                <w:lang w:val="vi-VN"/>
              </w:rPr>
              <w:t xml:space="preserve">                                &lt;label&gt;Tên công ty:&lt;/label&gt;</w:t>
            </w:r>
          </w:p>
          <w:p w14:paraId="61E89C87"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33C9D7F6"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class="col-sm-8"&gt;</w:t>
            </w:r>
          </w:p>
          <w:p w14:paraId="616EC7F0" w14:textId="77777777" w:rsidR="006C4C90" w:rsidRPr="00087991" w:rsidRDefault="006C4C90" w:rsidP="006C4C90">
            <w:pPr>
              <w:spacing w:after="0" w:line="240" w:lineRule="auto"/>
              <w:rPr>
                <w:sz w:val="20"/>
                <w:szCs w:val="18"/>
                <w:lang w:val="vi-VN"/>
              </w:rPr>
            </w:pPr>
            <w:r w:rsidRPr="00087991">
              <w:rPr>
                <w:sz w:val="20"/>
                <w:szCs w:val="18"/>
                <w:lang w:val="vi-VN"/>
              </w:rPr>
              <w:t xml:space="preserve">                                &lt;input class="form-control" type="text" id="tenCT" placeholder="Nhập vào tên công ty....." required&gt;</w:t>
            </w:r>
          </w:p>
          <w:p w14:paraId="71F93EA4" w14:textId="77777777" w:rsidR="006C4C90" w:rsidRPr="00087991" w:rsidRDefault="006C4C90" w:rsidP="006C4C90">
            <w:pPr>
              <w:spacing w:after="0" w:line="240" w:lineRule="auto"/>
              <w:rPr>
                <w:sz w:val="20"/>
                <w:szCs w:val="18"/>
                <w:lang w:val="vi-VN"/>
              </w:rPr>
            </w:pPr>
            <w:r w:rsidRPr="00087991">
              <w:rPr>
                <w:sz w:val="20"/>
                <w:szCs w:val="18"/>
                <w:lang w:val="vi-VN"/>
              </w:rPr>
              <w:t xml:space="preserve">                                &lt;span class="text-danger" id="tbTenCT" style="font-style: italic; font-size: 15px;"&gt;&lt;/span&gt;</w:t>
            </w:r>
          </w:p>
          <w:p w14:paraId="01E50E78"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4B68D2DB"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0F6DFD6C"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099FC4E5"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class="service-info"&gt;</w:t>
            </w:r>
          </w:p>
          <w:p w14:paraId="5151428F"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class="row" style="margin-bottom: 20px;"&gt;</w:t>
            </w:r>
          </w:p>
          <w:p w14:paraId="357338B9"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class="col-sm-4"&gt;</w:t>
            </w:r>
          </w:p>
          <w:p w14:paraId="2053E3B5" w14:textId="77777777" w:rsidR="006C4C90" w:rsidRPr="00087991" w:rsidRDefault="006C4C90" w:rsidP="006C4C90">
            <w:pPr>
              <w:spacing w:after="0" w:line="240" w:lineRule="auto"/>
              <w:rPr>
                <w:sz w:val="20"/>
                <w:szCs w:val="18"/>
                <w:lang w:val="vi-VN"/>
              </w:rPr>
            </w:pPr>
            <w:r w:rsidRPr="00087991">
              <w:rPr>
                <w:sz w:val="20"/>
                <w:szCs w:val="18"/>
                <w:lang w:val="vi-VN"/>
              </w:rPr>
              <w:t xml:space="preserve">                                &lt;h4&gt;&lt;b&gt;TÊN DỊCH VỤ&lt;/b&gt;&lt;/h4&gt;</w:t>
            </w:r>
          </w:p>
          <w:p w14:paraId="4D5349B4"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0F3F6C04"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class="col-sm-2"&gt;</w:t>
            </w:r>
          </w:p>
          <w:p w14:paraId="0F1F7EF7" w14:textId="77777777" w:rsidR="006C4C90" w:rsidRPr="00087991" w:rsidRDefault="006C4C90" w:rsidP="006C4C90">
            <w:pPr>
              <w:spacing w:after="0" w:line="240" w:lineRule="auto"/>
              <w:rPr>
                <w:sz w:val="20"/>
                <w:szCs w:val="18"/>
                <w:lang w:val="vi-VN"/>
              </w:rPr>
            </w:pPr>
            <w:r w:rsidRPr="00087991">
              <w:rPr>
                <w:sz w:val="20"/>
                <w:szCs w:val="18"/>
                <w:lang w:val="vi-VN"/>
              </w:rPr>
              <w:t xml:space="preserve">                                &lt;h4&gt;&lt;b&gt;SỐ LƯỢNG&lt;/b&gt;&lt;/h4&gt;</w:t>
            </w:r>
          </w:p>
          <w:p w14:paraId="46569555"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02ABC249"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class="col-sm-3"&gt;</w:t>
            </w:r>
          </w:p>
          <w:p w14:paraId="12492D49" w14:textId="77777777" w:rsidR="006C4C90" w:rsidRPr="00087991" w:rsidRDefault="006C4C90" w:rsidP="006C4C90">
            <w:pPr>
              <w:spacing w:after="0" w:line="240" w:lineRule="auto"/>
              <w:rPr>
                <w:sz w:val="20"/>
                <w:szCs w:val="18"/>
                <w:lang w:val="vi-VN"/>
              </w:rPr>
            </w:pPr>
            <w:r w:rsidRPr="00087991">
              <w:rPr>
                <w:sz w:val="20"/>
                <w:szCs w:val="18"/>
                <w:lang w:val="vi-VN"/>
              </w:rPr>
              <w:t xml:space="preserve">                                &lt;h4&gt;&lt;b&gt;GIÁ&lt;/b&gt;&lt;/h4&gt;</w:t>
            </w:r>
          </w:p>
          <w:p w14:paraId="1C5AF6EE"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68BFD5C9"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class="col-sm-3"&gt;</w:t>
            </w:r>
          </w:p>
          <w:p w14:paraId="22796B3E" w14:textId="77777777" w:rsidR="006C4C90" w:rsidRPr="00087991" w:rsidRDefault="006C4C90" w:rsidP="006C4C90">
            <w:pPr>
              <w:spacing w:after="0" w:line="240" w:lineRule="auto"/>
              <w:rPr>
                <w:sz w:val="20"/>
                <w:szCs w:val="18"/>
                <w:lang w:val="vi-VN"/>
              </w:rPr>
            </w:pPr>
            <w:r w:rsidRPr="00087991">
              <w:rPr>
                <w:sz w:val="20"/>
                <w:szCs w:val="18"/>
                <w:lang w:val="vi-VN"/>
              </w:rPr>
              <w:lastRenderedPageBreak/>
              <w:t xml:space="preserve">                                &lt;h4&gt;&lt;b&gt;THÀNH TIỀN&lt;/b&gt;&lt;/h4&gt;</w:t>
            </w:r>
          </w:p>
          <w:p w14:paraId="27140098"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45677D3E"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2E3C8BF1"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class="row" style="margin-bottom: 20px;"&gt;</w:t>
            </w:r>
          </w:p>
          <w:p w14:paraId="63D15CEA"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class="col-sm-4"&gt;</w:t>
            </w:r>
          </w:p>
          <w:p w14:paraId="71E657F8" w14:textId="77777777" w:rsidR="006C4C90" w:rsidRPr="00087991" w:rsidRDefault="006C4C90" w:rsidP="006C4C90">
            <w:pPr>
              <w:spacing w:after="0" w:line="240" w:lineRule="auto"/>
              <w:rPr>
                <w:sz w:val="20"/>
                <w:szCs w:val="18"/>
                <w:lang w:val="vi-VN"/>
              </w:rPr>
            </w:pPr>
            <w:r w:rsidRPr="00087991">
              <w:rPr>
                <w:sz w:val="20"/>
                <w:szCs w:val="18"/>
                <w:lang w:val="vi-VN"/>
              </w:rPr>
              <w:t xml:space="preserve">                                &lt;label for="backDrop"&gt;Backdrop 3D ấn tượng&lt;/label&gt;</w:t>
            </w:r>
          </w:p>
          <w:p w14:paraId="2CC9B291"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50D426B0"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class="col-sm-2"&gt;</w:t>
            </w:r>
          </w:p>
          <w:p w14:paraId="75DD08BF" w14:textId="77777777" w:rsidR="006C4C90" w:rsidRPr="00087991" w:rsidRDefault="006C4C90" w:rsidP="006C4C90">
            <w:pPr>
              <w:spacing w:after="0" w:line="240" w:lineRule="auto"/>
              <w:rPr>
                <w:sz w:val="20"/>
                <w:szCs w:val="18"/>
                <w:lang w:val="vi-VN"/>
              </w:rPr>
            </w:pPr>
            <w:r w:rsidRPr="00087991">
              <w:rPr>
                <w:sz w:val="20"/>
                <w:szCs w:val="18"/>
                <w:lang w:val="vi-VN"/>
              </w:rPr>
              <w:t xml:space="preserve">                                &lt;input class="form-number" type="number" id="backDrop" min="1" max="100" value="1"&gt;</w:t>
            </w:r>
          </w:p>
          <w:p w14:paraId="3BA58D49"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5929F3C6"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 class="col-sm-3"&gt;</w:t>
            </w:r>
          </w:p>
          <w:p w14:paraId="3979CCFF" w14:textId="77777777" w:rsidR="006C4C90" w:rsidRPr="00087991" w:rsidRDefault="006C4C90" w:rsidP="006C4C90">
            <w:pPr>
              <w:spacing w:after="0" w:line="240" w:lineRule="auto"/>
              <w:rPr>
                <w:sz w:val="20"/>
                <w:szCs w:val="18"/>
                <w:lang w:val="vi-VN"/>
              </w:rPr>
            </w:pPr>
            <w:r w:rsidRPr="00087991">
              <w:rPr>
                <w:sz w:val="20"/>
                <w:szCs w:val="18"/>
                <w:lang w:val="vi-VN"/>
              </w:rPr>
              <w:t xml:space="preserve">                                &lt;span id="giaBackDrop"&gt;5.000.000 VND&lt;/span&gt;</w:t>
            </w:r>
          </w:p>
          <w:p w14:paraId="10BA12DA" w14:textId="77777777" w:rsidR="006C4C90" w:rsidRPr="00087991" w:rsidRDefault="006C4C90" w:rsidP="006C4C90">
            <w:pPr>
              <w:spacing w:after="0" w:line="240" w:lineRule="auto"/>
              <w:rPr>
                <w:sz w:val="20"/>
                <w:szCs w:val="18"/>
                <w:lang w:val="vi-VN"/>
              </w:rPr>
            </w:pPr>
            <w:r w:rsidRPr="00087991">
              <w:rPr>
                <w:sz w:val="20"/>
                <w:szCs w:val="18"/>
                <w:lang w:val="vi-VN"/>
              </w:rPr>
              <w:t xml:space="preserve">                            &lt;/div&gt;</w:t>
            </w:r>
          </w:p>
          <w:p w14:paraId="5D8AA4AA" w14:textId="77777777" w:rsidR="006C4C90" w:rsidRPr="00087991" w:rsidRDefault="006C4C90" w:rsidP="006C4C90">
            <w:pPr>
              <w:rPr>
                <w:sz w:val="20"/>
                <w:szCs w:val="18"/>
                <w:lang w:val="vi-VN"/>
              </w:rPr>
            </w:pPr>
            <w:r w:rsidRPr="00087991">
              <w:rPr>
                <w:sz w:val="20"/>
                <w:szCs w:val="18"/>
                <w:lang w:val="vi-VN"/>
              </w:rPr>
              <w:t xml:space="preserve">                            &lt;div class="col-sm-3"&gt;</w:t>
            </w:r>
          </w:p>
          <w:p w14:paraId="49EAFB2C" w14:textId="77777777" w:rsidR="00DB2265" w:rsidRPr="00087991" w:rsidRDefault="00DB2265" w:rsidP="00DB2265">
            <w:pPr>
              <w:spacing w:after="0" w:line="240" w:lineRule="auto"/>
              <w:rPr>
                <w:sz w:val="20"/>
                <w:szCs w:val="18"/>
                <w:lang w:val="vi-VN"/>
              </w:rPr>
            </w:pPr>
            <w:r w:rsidRPr="00087991">
              <w:rPr>
                <w:sz w:val="20"/>
                <w:szCs w:val="18"/>
                <w:lang w:val="vi-VN"/>
              </w:rPr>
              <w:t>&lt;span id="tienBackDrop"&gt;5.000.000 VND&lt;/span&gt;</w:t>
            </w:r>
          </w:p>
          <w:p w14:paraId="56B299B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1CBF7C9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91C4DE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class="row" style="margin-bottom: 20px;"&gt;</w:t>
            </w:r>
          </w:p>
          <w:p w14:paraId="4DE67475"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class="col-sm-4"&gt;</w:t>
            </w:r>
          </w:p>
          <w:p w14:paraId="1D0E93FB"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for="hoaTuoi"&gt;Hoa tươi trang trí bàn khai trương, sân khấu và cổng chào&lt;/label&gt;</w:t>
            </w:r>
          </w:p>
          <w:p w14:paraId="534FD81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922481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class="col-sm-2"&gt;</w:t>
            </w:r>
          </w:p>
          <w:p w14:paraId="7333A038"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class="form-number" type="number" id="hoaTuoi" min="1" max="100" value="1"&gt;</w:t>
            </w:r>
          </w:p>
          <w:p w14:paraId="1E9681B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EFA858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3BE122D2"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id="giaHoaTuoi"&gt;3.000.000 VND&lt;/span&gt;</w:t>
            </w:r>
          </w:p>
          <w:p w14:paraId="4701B485"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2777312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22A6638A"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id="tienHoaTuoi"&gt;3.000.000 VND&lt;/span&gt;</w:t>
            </w:r>
          </w:p>
          <w:p w14:paraId="644576F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7F155F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07BD113" w14:textId="77777777" w:rsidR="00DB2265" w:rsidRPr="00087991" w:rsidRDefault="00DB2265" w:rsidP="00DB2265">
            <w:pPr>
              <w:spacing w:after="0" w:line="240" w:lineRule="auto"/>
              <w:rPr>
                <w:sz w:val="20"/>
                <w:szCs w:val="18"/>
                <w:lang w:val="vi-VN"/>
              </w:rPr>
            </w:pPr>
            <w:r w:rsidRPr="00087991">
              <w:rPr>
                <w:sz w:val="20"/>
                <w:szCs w:val="18"/>
                <w:lang w:val="vi-VN"/>
              </w:rPr>
              <w:lastRenderedPageBreak/>
              <w:t xml:space="preserve">                        &lt;div class="row" style="margin-bottom: 20px;"&gt;</w:t>
            </w:r>
          </w:p>
          <w:p w14:paraId="0910B8C5"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class="col-sm-4"&gt;</w:t>
            </w:r>
          </w:p>
          <w:p w14:paraId="618D2280"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for="amThanhAnhSang"&gt;Hệ thống âm thanh ánh sáng hiện đại bậc nhất&lt;/label&gt;</w:t>
            </w:r>
          </w:p>
          <w:p w14:paraId="7E71668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F776E09"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class="col-sm-2"&gt;</w:t>
            </w:r>
          </w:p>
          <w:p w14:paraId="03C52837"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class="form-number" type="number" id="amThanhAnhSang" min="1" max="100" value="1"&gt;</w:t>
            </w:r>
          </w:p>
          <w:p w14:paraId="3DA46A65"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792892B"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7BA526B6"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id="giaAmThanhAnhSang"&gt;8.000.000 VND&lt;/span&gt;</w:t>
            </w:r>
          </w:p>
          <w:p w14:paraId="09CB0A2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D50712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2210AA00"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id="tienAmThanhAnhSang"&gt;8.000.000 VND&lt;/span&gt;</w:t>
            </w:r>
          </w:p>
          <w:p w14:paraId="74567F8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566C9A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353490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class="row" style="margin-bottom: 20px;"&gt;</w:t>
            </w:r>
          </w:p>
          <w:p w14:paraId="6D24D22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class="col-sm-4"&gt;</w:t>
            </w:r>
          </w:p>
          <w:p w14:paraId="389F08BF"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for="mc"&gt;MC nổi tiếng dẫn dắt chương trình theo kịch bản độc đáo&lt;/label&gt;</w:t>
            </w:r>
          </w:p>
          <w:p w14:paraId="481F547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4F915B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class="col-sm-2"&gt;</w:t>
            </w:r>
          </w:p>
          <w:p w14:paraId="12C36401"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class="form-number" type="number" id="mc" min="1" max="100" value="1"&gt;</w:t>
            </w:r>
          </w:p>
          <w:p w14:paraId="6CE02F5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F84E03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57998BA5"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id="giaMC"&gt;5.000.000 VND&lt;/span&gt;</w:t>
            </w:r>
          </w:p>
          <w:p w14:paraId="388F1CAC"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54BC341"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268E8D79"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id="tienMC"&gt;5.000.000 VND&lt;/span&gt;</w:t>
            </w:r>
          </w:p>
          <w:p w14:paraId="45D6344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5A028B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2C45B7D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class="row" style="margin-bottom: 20px;"&gt;</w:t>
            </w:r>
          </w:p>
          <w:p w14:paraId="09A9722B" w14:textId="77777777" w:rsidR="00DB2265" w:rsidRPr="00087991" w:rsidRDefault="00DB2265" w:rsidP="00DB2265">
            <w:pPr>
              <w:spacing w:after="0" w:line="240" w:lineRule="auto"/>
              <w:rPr>
                <w:sz w:val="20"/>
                <w:szCs w:val="18"/>
                <w:lang w:val="vi-VN"/>
              </w:rPr>
            </w:pPr>
            <w:r w:rsidRPr="00087991">
              <w:rPr>
                <w:sz w:val="20"/>
                <w:szCs w:val="18"/>
                <w:lang w:val="vi-VN"/>
              </w:rPr>
              <w:lastRenderedPageBreak/>
              <w:t xml:space="preserve">                            &lt;div class="col-sm-4"&gt;</w:t>
            </w:r>
          </w:p>
          <w:p w14:paraId="448D99A9"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for="khachMoi"&gt;Tiếp đón và hướng dẫn khách mời bằng đội ngũ lễ tân sang trọng&lt;/label&gt;</w:t>
            </w:r>
          </w:p>
          <w:p w14:paraId="074CD18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83F48DB" w14:textId="77777777" w:rsidR="00DB2265" w:rsidRPr="00087991" w:rsidRDefault="00DB2265" w:rsidP="00DB2265">
            <w:pPr>
              <w:rPr>
                <w:sz w:val="20"/>
                <w:szCs w:val="18"/>
                <w:lang w:val="vi-VN"/>
              </w:rPr>
            </w:pPr>
            <w:r w:rsidRPr="00087991">
              <w:rPr>
                <w:sz w:val="20"/>
                <w:szCs w:val="18"/>
                <w:lang w:val="vi-VN"/>
              </w:rPr>
              <w:t xml:space="preserve">                            &lt;div class="col-sm-2"&gt;</w:t>
            </w:r>
          </w:p>
          <w:p w14:paraId="1C67A8D6" w14:textId="77777777" w:rsidR="00DB2265" w:rsidRPr="00087991" w:rsidRDefault="00DB2265" w:rsidP="00DB2265">
            <w:pPr>
              <w:spacing w:after="0" w:line="240" w:lineRule="auto"/>
              <w:rPr>
                <w:sz w:val="20"/>
                <w:szCs w:val="18"/>
                <w:lang w:val="vi-VN"/>
              </w:rPr>
            </w:pPr>
            <w:r w:rsidRPr="00087991">
              <w:rPr>
                <w:sz w:val="20"/>
                <w:szCs w:val="18"/>
                <w:lang w:val="vi-VN"/>
              </w:rPr>
              <w:t>&lt;input class="form-number" type="number" id="khachMoi" min="1" max="100" value="1"&gt;</w:t>
            </w:r>
          </w:p>
          <w:p w14:paraId="4FC4E2A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F37CA0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2A4E5293"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id="giaKhachMoi"&gt;3.000.000 VND&lt;/span&gt;</w:t>
            </w:r>
          </w:p>
          <w:p w14:paraId="19C297B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941FCF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5391D117"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id="tienKhachMoi"&gt;3.000.000 VND&lt;/span&gt;</w:t>
            </w:r>
          </w:p>
          <w:p w14:paraId="1C0F3EE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FEC7B0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E37CED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class="row" style="margin-bottom: 20px;"&gt;</w:t>
            </w:r>
          </w:p>
          <w:p w14:paraId="3E0638F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class="col-sm-4"&gt;</w:t>
            </w:r>
          </w:p>
          <w:p w14:paraId="0FC50E91"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for="amNhac"&gt;Âm nhạc sôi động với sự góp mặt của ca sĩ/ban nhạc biểu diễn&lt;/label&gt;</w:t>
            </w:r>
          </w:p>
          <w:p w14:paraId="15CC7D3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0EB49D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class="col-sm-2"&gt;</w:t>
            </w:r>
          </w:p>
          <w:p w14:paraId="3D7DA2AA"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class="form-number" type="number" id="amNhac" min="1" max="100" value="1"&gt;</w:t>
            </w:r>
          </w:p>
          <w:p w14:paraId="17D6258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D69A639"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291AA2D0"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id="giaAmNhac"&gt;7.000.000 VND&lt;/span&gt;</w:t>
            </w:r>
          </w:p>
          <w:p w14:paraId="7DE4D1B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E4D3BC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03FA4DD5"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id="tienAmNhac"&gt;7.000.000 VND&lt;/span&gt;</w:t>
            </w:r>
          </w:p>
          <w:p w14:paraId="34889B61"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7BD982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F82E7AF"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class="row" style="margin-bottom: 20px;"&gt;</w:t>
            </w:r>
          </w:p>
          <w:p w14:paraId="1BFF0469"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class="col-sm-4"&gt;</w:t>
            </w:r>
          </w:p>
          <w:p w14:paraId="2158EFD6"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for="nuocUong"&gt;Nước uống, đồ </w:t>
            </w:r>
            <w:r w:rsidRPr="00087991">
              <w:rPr>
                <w:sz w:val="20"/>
                <w:szCs w:val="18"/>
                <w:lang w:val="vi-VN"/>
              </w:rPr>
              <w:lastRenderedPageBreak/>
              <w:t>ăn nhẹ, tiệc cocktail và tiệc (bàn)&lt;/label&gt;</w:t>
            </w:r>
          </w:p>
          <w:p w14:paraId="6BF5A75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A2213E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class="col-sm-2"&gt;</w:t>
            </w:r>
          </w:p>
          <w:p w14:paraId="1861F6C2"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class="form-number" type="number" id="nuocUong" min="1" max="100" value="1"&gt;</w:t>
            </w:r>
          </w:p>
          <w:p w14:paraId="01443DA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1FE0CF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7A43CBF3"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id="giaNuocUong"&gt;8.000.000 VND&lt;/span&gt;</w:t>
            </w:r>
          </w:p>
          <w:p w14:paraId="15F4106B"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F26A0B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class="col-sm-3"&gt;</w:t>
            </w:r>
          </w:p>
          <w:p w14:paraId="17F0E0D4"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id="tienNuocUong"&gt;8.000.000 VND&lt;/span&gt;</w:t>
            </w:r>
          </w:p>
          <w:p w14:paraId="0EEDF60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A03B87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BC986B9"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D4255F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class="service-info"&gt;</w:t>
            </w:r>
          </w:p>
          <w:p w14:paraId="54E836F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class="d-flex" style="justify-content: space-between;"&gt;</w:t>
            </w:r>
          </w:p>
          <w:p w14:paraId="6B90E2CA" w14:textId="77777777" w:rsidR="00DB2265" w:rsidRPr="00087991" w:rsidRDefault="00DB2265" w:rsidP="00DB2265">
            <w:pPr>
              <w:spacing w:after="0" w:line="240" w:lineRule="auto"/>
              <w:rPr>
                <w:sz w:val="20"/>
                <w:szCs w:val="18"/>
                <w:lang w:val="vi-VN"/>
              </w:rPr>
            </w:pPr>
            <w:r w:rsidRPr="00087991">
              <w:rPr>
                <w:sz w:val="20"/>
                <w:szCs w:val="18"/>
                <w:lang w:val="vi-VN"/>
              </w:rPr>
              <w:t xml:space="preserve">                            &lt;h4&gt;&lt;b&gt;TỔNG CỘNG:&lt;/b&gt;&lt;/h4&gt;</w:t>
            </w:r>
          </w:p>
          <w:p w14:paraId="30594968"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id="tongTien"&gt;VND&lt;/span&gt;</w:t>
            </w:r>
          </w:p>
          <w:p w14:paraId="6C61F58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514C7E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944F78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class="service-info"&gt;</w:t>
            </w:r>
          </w:p>
          <w:p w14:paraId="35D9BCE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class="d-flex" style="justify-content: space-between;"&gt;</w:t>
            </w:r>
          </w:p>
          <w:p w14:paraId="7D2FE9B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225F37D" w14:textId="77777777" w:rsidR="00DB2265" w:rsidRPr="00087991" w:rsidRDefault="00DB2265" w:rsidP="00DB2265">
            <w:pPr>
              <w:spacing w:after="0" w:line="240" w:lineRule="auto"/>
              <w:rPr>
                <w:sz w:val="20"/>
                <w:szCs w:val="18"/>
                <w:lang w:val="vi-VN"/>
              </w:rPr>
            </w:pPr>
            <w:r w:rsidRPr="00087991">
              <w:rPr>
                <w:sz w:val="20"/>
                <w:szCs w:val="18"/>
                <w:lang w:val="vi-VN"/>
              </w:rPr>
              <w:t xml:space="preserve">                                &lt;h4&gt;&lt;b&gt;THANH TOÁN:&lt;/b&gt;&lt;/h4&gt;</w:t>
            </w:r>
          </w:p>
          <w:p w14:paraId="74FACC5D" w14:textId="77777777" w:rsidR="00DB2265" w:rsidRPr="00087991" w:rsidRDefault="00DB2265" w:rsidP="00DB2265">
            <w:pPr>
              <w:spacing w:after="0" w:line="240" w:lineRule="auto"/>
              <w:rPr>
                <w:sz w:val="20"/>
                <w:szCs w:val="18"/>
                <w:lang w:val="vi-VN"/>
              </w:rPr>
            </w:pPr>
            <w:r w:rsidRPr="00087991">
              <w:rPr>
                <w:sz w:val="20"/>
                <w:szCs w:val="18"/>
                <w:lang w:val="vi-VN"/>
              </w:rPr>
              <w:t xml:space="preserve">                                &lt;p&gt;Chọn số tiền bạn muốn thanh toán/cọc (tối thiểu 30%)&lt;/p&gt;</w:t>
            </w:r>
          </w:p>
          <w:p w14:paraId="547EF05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A89FCE8" w14:textId="77777777" w:rsidR="00DB2265" w:rsidRPr="00087991" w:rsidRDefault="00DB2265" w:rsidP="00DB2265">
            <w:pPr>
              <w:rPr>
                <w:sz w:val="20"/>
                <w:szCs w:val="18"/>
                <w:lang w:val="vi-VN"/>
              </w:rPr>
            </w:pPr>
            <w:r w:rsidRPr="00087991">
              <w:rPr>
                <w:sz w:val="20"/>
                <w:szCs w:val="18"/>
                <w:lang w:val="vi-VN"/>
              </w:rPr>
              <w:t xml:space="preserve">                            &lt;div&gt;</w:t>
            </w:r>
          </w:p>
          <w:p w14:paraId="4EBD43EB" w14:textId="77777777" w:rsidR="00DB2265" w:rsidRPr="00087991" w:rsidRDefault="00DB2265" w:rsidP="00DB2265">
            <w:pPr>
              <w:spacing w:after="0" w:line="240" w:lineRule="auto"/>
              <w:rPr>
                <w:sz w:val="20"/>
                <w:szCs w:val="18"/>
                <w:lang w:val="vi-VN"/>
              </w:rPr>
            </w:pPr>
            <w:r w:rsidRPr="00087991">
              <w:rPr>
                <w:sz w:val="20"/>
                <w:szCs w:val="18"/>
                <w:lang w:val="vi-VN"/>
              </w:rPr>
              <w:t>&lt;select title="tienCoc" class="form-select" name="tienCoc" id="tienCoc" style="height: 50px;"&gt;</w:t>
            </w:r>
          </w:p>
          <w:p w14:paraId="4DE3709A" w14:textId="77777777" w:rsidR="00DB2265" w:rsidRPr="00087991" w:rsidRDefault="00DB2265" w:rsidP="00DB2265">
            <w:pPr>
              <w:spacing w:after="0" w:line="240" w:lineRule="auto"/>
              <w:rPr>
                <w:sz w:val="20"/>
                <w:szCs w:val="18"/>
                <w:lang w:val="vi-VN"/>
              </w:rPr>
            </w:pPr>
            <w:r w:rsidRPr="00087991">
              <w:rPr>
                <w:sz w:val="20"/>
                <w:szCs w:val="18"/>
                <w:lang w:val="vi-VN"/>
              </w:rPr>
              <w:t xml:space="preserve">                                    &lt;option value="30"&gt;30%&lt;/option&gt;</w:t>
            </w:r>
          </w:p>
          <w:p w14:paraId="2963A2CE" w14:textId="77777777" w:rsidR="00DB2265" w:rsidRPr="00087991" w:rsidRDefault="00DB2265" w:rsidP="00DB2265">
            <w:pPr>
              <w:spacing w:after="0" w:line="240" w:lineRule="auto"/>
              <w:rPr>
                <w:sz w:val="20"/>
                <w:szCs w:val="18"/>
                <w:lang w:val="vi-VN"/>
              </w:rPr>
            </w:pPr>
            <w:r w:rsidRPr="00087991">
              <w:rPr>
                <w:sz w:val="20"/>
                <w:szCs w:val="18"/>
                <w:lang w:val="vi-VN"/>
              </w:rPr>
              <w:t xml:space="preserve">                                    &lt;option value="50"&gt;50%&lt;/option&gt;</w:t>
            </w:r>
          </w:p>
          <w:p w14:paraId="6E699106" w14:textId="77777777" w:rsidR="00DB2265" w:rsidRPr="00087991" w:rsidRDefault="00DB2265" w:rsidP="00DB2265">
            <w:pPr>
              <w:spacing w:after="0" w:line="240" w:lineRule="auto"/>
              <w:rPr>
                <w:sz w:val="20"/>
                <w:szCs w:val="18"/>
                <w:lang w:val="vi-VN"/>
              </w:rPr>
            </w:pPr>
            <w:r w:rsidRPr="00087991">
              <w:rPr>
                <w:sz w:val="20"/>
                <w:szCs w:val="18"/>
                <w:lang w:val="vi-VN"/>
              </w:rPr>
              <w:t xml:space="preserve">                                    &lt;option value="70"&gt;70%&lt;/option&gt;</w:t>
            </w:r>
          </w:p>
          <w:p w14:paraId="62ED8B5D" w14:textId="77777777" w:rsidR="00DB2265" w:rsidRPr="00087991" w:rsidRDefault="00DB2265" w:rsidP="00DB2265">
            <w:pPr>
              <w:spacing w:after="0" w:line="240" w:lineRule="auto"/>
              <w:rPr>
                <w:sz w:val="20"/>
                <w:szCs w:val="18"/>
                <w:lang w:val="vi-VN"/>
              </w:rPr>
            </w:pPr>
            <w:r w:rsidRPr="00087991">
              <w:rPr>
                <w:sz w:val="20"/>
                <w:szCs w:val="18"/>
                <w:lang w:val="vi-VN"/>
              </w:rPr>
              <w:t xml:space="preserve">                                    &lt;option value="100"&gt;100%&lt;/option&gt;</w:t>
            </w:r>
          </w:p>
          <w:p w14:paraId="4E08561C" w14:textId="77777777" w:rsidR="00DB2265" w:rsidRPr="00087991" w:rsidRDefault="00DB2265" w:rsidP="00DB2265">
            <w:pPr>
              <w:spacing w:after="0" w:line="240" w:lineRule="auto"/>
              <w:rPr>
                <w:sz w:val="20"/>
                <w:szCs w:val="18"/>
                <w:lang w:val="vi-VN"/>
              </w:rPr>
            </w:pPr>
            <w:r w:rsidRPr="00087991">
              <w:rPr>
                <w:sz w:val="20"/>
                <w:szCs w:val="18"/>
                <w:lang w:val="vi-VN"/>
              </w:rPr>
              <w:t xml:space="preserve">                                &lt;/select&gt;</w:t>
            </w:r>
          </w:p>
          <w:p w14:paraId="30DC5C85" w14:textId="77777777" w:rsidR="00DB2265" w:rsidRPr="00087991" w:rsidRDefault="00DB2265" w:rsidP="00DB2265">
            <w:pPr>
              <w:spacing w:after="0" w:line="240" w:lineRule="auto"/>
              <w:rPr>
                <w:sz w:val="20"/>
                <w:szCs w:val="18"/>
                <w:lang w:val="vi-VN"/>
              </w:rPr>
            </w:pPr>
            <w:r w:rsidRPr="00087991">
              <w:rPr>
                <w:sz w:val="20"/>
                <w:szCs w:val="18"/>
                <w:lang w:val="vi-VN"/>
              </w:rPr>
              <w:lastRenderedPageBreak/>
              <w:t xml:space="preserve">                            &lt;/div&gt;</w:t>
            </w:r>
          </w:p>
          <w:p w14:paraId="10D626D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29C0B3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76767B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class="service-info"&gt;</w:t>
            </w:r>
          </w:p>
          <w:p w14:paraId="1503BC4B"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class="d-flex" style="justify-content: space-between;"&gt;</w:t>
            </w:r>
          </w:p>
          <w:p w14:paraId="4B5B52AD" w14:textId="77777777" w:rsidR="00DB2265" w:rsidRPr="00087991" w:rsidRDefault="00DB2265" w:rsidP="00DB2265">
            <w:pPr>
              <w:spacing w:after="0" w:line="240" w:lineRule="auto"/>
              <w:rPr>
                <w:sz w:val="20"/>
                <w:szCs w:val="18"/>
                <w:lang w:val="vi-VN"/>
              </w:rPr>
            </w:pPr>
            <w:r w:rsidRPr="00087991">
              <w:rPr>
                <w:sz w:val="20"/>
                <w:szCs w:val="18"/>
                <w:lang w:val="vi-VN"/>
              </w:rPr>
              <w:t xml:space="preserve">                            &lt;h4&gt;&lt;b&gt;SỐ TIỀN CẦN THANH TOÁN:&lt;/b&gt;&lt;/h4&gt;</w:t>
            </w:r>
          </w:p>
          <w:p w14:paraId="097F90FD"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id="tienCanThanhToan"&gt;VND&lt;/span&gt;</w:t>
            </w:r>
          </w:p>
          <w:p w14:paraId="7DEA011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1538BEA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class="text-center"&gt; </w:t>
            </w:r>
          </w:p>
          <w:p w14:paraId="3CF5CFED"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class="container mt-3"&gt;</w:t>
            </w:r>
          </w:p>
          <w:p w14:paraId="3D367BBC" w14:textId="77777777" w:rsidR="00DB2265" w:rsidRPr="00087991" w:rsidRDefault="00DB2265" w:rsidP="00DB2265">
            <w:pPr>
              <w:spacing w:after="0" w:line="240" w:lineRule="auto"/>
              <w:rPr>
                <w:sz w:val="20"/>
                <w:szCs w:val="18"/>
                <w:lang w:val="vi-VN"/>
              </w:rPr>
            </w:pPr>
            <w:r w:rsidRPr="00087991">
              <w:rPr>
                <w:sz w:val="20"/>
                <w:szCs w:val="18"/>
                <w:lang w:val="vi-VN"/>
              </w:rPr>
              <w:t xml:space="preserve">                                &lt;button id="btnSubmit" type="button" class="btn btn-primary" data-bs-toggle="modal" data-bs-target="#myModal"&gt;</w:t>
            </w:r>
          </w:p>
          <w:p w14:paraId="6E359D75" w14:textId="77777777" w:rsidR="00DB2265" w:rsidRPr="00087991" w:rsidRDefault="00DB2265" w:rsidP="00DB2265">
            <w:pPr>
              <w:spacing w:after="0" w:line="240" w:lineRule="auto"/>
              <w:rPr>
                <w:sz w:val="20"/>
                <w:szCs w:val="18"/>
                <w:lang w:val="vi-VN"/>
              </w:rPr>
            </w:pPr>
            <w:r w:rsidRPr="00087991">
              <w:rPr>
                <w:sz w:val="20"/>
                <w:szCs w:val="18"/>
                <w:lang w:val="vi-VN"/>
              </w:rPr>
              <w:t xml:space="preserve">                                  Xác nhận</w:t>
            </w:r>
          </w:p>
          <w:p w14:paraId="19E67A42" w14:textId="77777777" w:rsidR="00DB2265" w:rsidRPr="00087991" w:rsidRDefault="00DB2265" w:rsidP="00DB2265">
            <w:pPr>
              <w:spacing w:after="0" w:line="240" w:lineRule="auto"/>
              <w:rPr>
                <w:sz w:val="20"/>
                <w:szCs w:val="18"/>
                <w:lang w:val="vi-VN"/>
              </w:rPr>
            </w:pPr>
            <w:r w:rsidRPr="00087991">
              <w:rPr>
                <w:sz w:val="20"/>
                <w:szCs w:val="18"/>
                <w:lang w:val="vi-VN"/>
              </w:rPr>
              <w:t xml:space="preserve">                                &lt;/button&gt;</w:t>
            </w:r>
          </w:p>
          <w:p w14:paraId="39ECE70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068DCF3" w14:textId="77777777" w:rsidR="00DB2265" w:rsidRPr="00087991" w:rsidRDefault="00DB2265" w:rsidP="00DB2265">
            <w:pPr>
              <w:spacing w:after="0" w:line="240" w:lineRule="auto"/>
              <w:rPr>
                <w:sz w:val="20"/>
                <w:szCs w:val="18"/>
                <w:lang w:val="vi-VN"/>
              </w:rPr>
            </w:pPr>
            <w:r w:rsidRPr="00087991">
              <w:rPr>
                <w:sz w:val="20"/>
                <w:szCs w:val="18"/>
                <w:lang w:val="vi-VN"/>
              </w:rPr>
              <w:t xml:space="preserve">                              </w:t>
            </w:r>
          </w:p>
          <w:p w14:paraId="61F14073" w14:textId="77777777" w:rsidR="00DB2265" w:rsidRPr="00087991" w:rsidRDefault="00DB2265" w:rsidP="00DB2265">
            <w:pPr>
              <w:spacing w:after="0" w:line="240" w:lineRule="auto"/>
              <w:rPr>
                <w:sz w:val="20"/>
                <w:szCs w:val="18"/>
                <w:lang w:val="vi-VN"/>
              </w:rPr>
            </w:pPr>
            <w:r w:rsidRPr="00087991">
              <w:rPr>
                <w:sz w:val="20"/>
                <w:szCs w:val="18"/>
                <w:lang w:val="vi-VN"/>
              </w:rPr>
              <w:t xml:space="preserve">                              &lt;!-- The Modal --&gt;</w:t>
            </w:r>
          </w:p>
          <w:p w14:paraId="7F426460"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class="modal fade" id="myModal"&gt;</w:t>
            </w:r>
          </w:p>
          <w:p w14:paraId="3111A69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class="modal-dialog"&gt;</w:t>
            </w:r>
          </w:p>
          <w:p w14:paraId="0D30E87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class="modal-content"&gt;</w:t>
            </w:r>
          </w:p>
          <w:p w14:paraId="2852EF81" w14:textId="77777777" w:rsidR="00DB2265" w:rsidRPr="00087991" w:rsidRDefault="00DB2265" w:rsidP="00DB2265">
            <w:pPr>
              <w:spacing w:after="0" w:line="240" w:lineRule="auto"/>
              <w:rPr>
                <w:sz w:val="20"/>
                <w:szCs w:val="18"/>
                <w:lang w:val="vi-VN"/>
              </w:rPr>
            </w:pPr>
          </w:p>
          <w:p w14:paraId="10BAEC4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class="modal-header"&gt;</w:t>
            </w:r>
          </w:p>
          <w:p w14:paraId="6E070D0C" w14:textId="77777777" w:rsidR="00DB2265" w:rsidRPr="00087991" w:rsidRDefault="00DB2265" w:rsidP="00DB2265">
            <w:pPr>
              <w:spacing w:after="0" w:line="240" w:lineRule="auto"/>
              <w:rPr>
                <w:sz w:val="20"/>
                <w:szCs w:val="18"/>
                <w:lang w:val="vi-VN"/>
              </w:rPr>
            </w:pPr>
            <w:r w:rsidRPr="00087991">
              <w:rPr>
                <w:sz w:val="20"/>
                <w:szCs w:val="18"/>
                <w:lang w:val="vi-VN"/>
              </w:rPr>
              <w:t xml:space="preserve">                                            &lt;h3 class="modal-title" style="text-align: center;"&gt;THANH TOÁN DỊCH VỤ&lt;/h3&gt;</w:t>
            </w:r>
          </w:p>
          <w:p w14:paraId="1F8C7A79" w14:textId="77777777" w:rsidR="00DB2265" w:rsidRPr="00087991" w:rsidRDefault="00DB2265" w:rsidP="00DB2265">
            <w:pPr>
              <w:spacing w:after="0" w:line="240" w:lineRule="auto"/>
              <w:rPr>
                <w:sz w:val="20"/>
                <w:szCs w:val="18"/>
                <w:lang w:val="vi-VN"/>
              </w:rPr>
            </w:pPr>
            <w:r w:rsidRPr="00087991">
              <w:rPr>
                <w:sz w:val="20"/>
                <w:szCs w:val="18"/>
                <w:lang w:val="vi-VN"/>
              </w:rPr>
              <w:t xml:space="preserve">                                            &lt;button type="button" class="btn-close" data-bs-dismiss="modal"&gt;&lt;/button&gt;</w:t>
            </w:r>
          </w:p>
          <w:p w14:paraId="6B434A3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F8262F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class="modal-body"&gt;</w:t>
            </w:r>
          </w:p>
          <w:p w14:paraId="181C637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 row"&gt;</w:t>
            </w:r>
          </w:p>
          <w:p w14:paraId="141FD699"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 style="text-align: center;"&gt;</w:t>
            </w:r>
          </w:p>
          <w:p w14:paraId="24785851"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style="position: relative;"&gt;</w:t>
            </w:r>
          </w:p>
          <w:p w14:paraId="37E0DFC3"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block;"&gt;&lt;b&gt;THÔNG TIN TÀI </w:t>
            </w:r>
            <w:r w:rsidRPr="00087991">
              <w:rPr>
                <w:sz w:val="20"/>
                <w:szCs w:val="18"/>
                <w:lang w:val="vi-VN"/>
              </w:rPr>
              <w:lastRenderedPageBreak/>
              <w:t>KHOẢN NGÂN HÀNG:&lt;/b&gt;&lt;/span&gt;</w:t>
            </w:r>
          </w:p>
          <w:p w14:paraId="48F5087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style="position: absolute;"&gt;</w:t>
            </w:r>
          </w:p>
          <w:p w14:paraId="7B539CA4" w14:textId="77777777" w:rsidR="00DB2265" w:rsidRPr="00087991" w:rsidRDefault="00DB2265" w:rsidP="00DB2265">
            <w:pPr>
              <w:spacing w:after="0" w:line="240" w:lineRule="auto"/>
              <w:rPr>
                <w:sz w:val="20"/>
                <w:szCs w:val="18"/>
                <w:lang w:val="vi-VN"/>
              </w:rPr>
            </w:pPr>
            <w:r w:rsidRPr="00087991">
              <w:rPr>
                <w:sz w:val="20"/>
                <w:szCs w:val="18"/>
                <w:lang w:val="vi-VN"/>
              </w:rPr>
              <w:t xml:space="preserve">                                                            &lt;img src="../img/thenganhang.png" alt="bank" width="50%"&gt;</w:t>
            </w:r>
          </w:p>
          <w:p w14:paraId="51AD3BBC"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DD9746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style="height: 70px; "&gt;&lt;/div&gt;</w:t>
            </w:r>
          </w:p>
          <w:p w14:paraId="1A52D2AF"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 row taikhoan" style="margin: 0 45px;"&gt;</w:t>
            </w:r>
          </w:p>
          <w:p w14:paraId="76693972"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class="col-6 label-taikhoan"&gt;</w:t>
            </w:r>
          </w:p>
          <w:p w14:paraId="1568A9F9" w14:textId="77777777" w:rsidR="00DB2265" w:rsidRPr="00087991" w:rsidRDefault="00DB2265" w:rsidP="00DB2265">
            <w:pPr>
              <w:rPr>
                <w:sz w:val="20"/>
                <w:szCs w:val="18"/>
                <w:lang w:val="vi-VN"/>
              </w:rPr>
            </w:pPr>
            <w:r w:rsidRPr="00087991">
              <w:rPr>
                <w:sz w:val="20"/>
                <w:szCs w:val="18"/>
                <w:lang w:val="vi-VN"/>
              </w:rPr>
              <w:t xml:space="preserve">                                                                &lt;span style="display: block;"&gt;&lt;b&gt;SỐ TÀI KHOẢN:&lt;/b&gt;&lt;/span&gt;</w:t>
            </w:r>
          </w:p>
          <w:p w14:paraId="2CC90CC7" w14:textId="77777777" w:rsidR="00DB2265" w:rsidRPr="00087991" w:rsidRDefault="00DB2265" w:rsidP="00DB2265">
            <w:pPr>
              <w:spacing w:after="0" w:line="240" w:lineRule="auto"/>
              <w:rPr>
                <w:sz w:val="20"/>
                <w:szCs w:val="18"/>
                <w:lang w:val="vi-VN"/>
              </w:rPr>
            </w:pPr>
            <w:r w:rsidRPr="00087991">
              <w:rPr>
                <w:sz w:val="20"/>
                <w:szCs w:val="18"/>
                <w:lang w:val="vi-VN"/>
              </w:rPr>
              <w:t>&lt;span style="display: block;"&gt;&lt;b&gt;TÊN NGÂN HÀNG:&lt;/b&gt;&lt;/span&gt;</w:t>
            </w:r>
          </w:p>
          <w:p w14:paraId="37FBE84A"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block;"&gt;&lt;b&gt;CHỦ TÀI KHOẢN:&lt;/b&gt;&lt;/span&gt;</w:t>
            </w:r>
          </w:p>
          <w:p w14:paraId="560B28FC"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5303E0B"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class="col-6 label-taikhoan"&gt;</w:t>
            </w:r>
          </w:p>
          <w:p w14:paraId="26C8CE17"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block;"&gt;070120109144&lt;/span&gt;</w:t>
            </w:r>
          </w:p>
          <w:p w14:paraId="009714A3"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block;"&gt;SACOMBANK&lt;/span&gt;</w:t>
            </w:r>
          </w:p>
          <w:p w14:paraId="3EFF613F"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block;"&gt;TRẦN THỊ HỒNG SIM&lt;/span&gt;</w:t>
            </w:r>
          </w:p>
          <w:p w14:paraId="664271EC" w14:textId="77777777" w:rsidR="00DB2265" w:rsidRPr="00087991" w:rsidRDefault="00DB2265" w:rsidP="00DB2265">
            <w:pPr>
              <w:spacing w:after="0" w:line="240" w:lineRule="auto"/>
              <w:rPr>
                <w:sz w:val="20"/>
                <w:szCs w:val="18"/>
                <w:lang w:val="vi-VN"/>
              </w:rPr>
            </w:pPr>
            <w:r w:rsidRPr="00087991">
              <w:rPr>
                <w:sz w:val="20"/>
                <w:szCs w:val="18"/>
                <w:lang w:val="vi-VN"/>
              </w:rPr>
              <w:t xml:space="preserve">                    </w:t>
            </w:r>
          </w:p>
          <w:p w14:paraId="1E194D5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BB8DDF1"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E275081"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1548123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08EEDDE3"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style="display: block; margin-top: 20px; margin-bottom: 10px;"&gt;&lt;b&gt;QUÉT MÃ QR</w:t>
            </w:r>
          </w:p>
          <w:p w14:paraId="4EC2F926" w14:textId="77777777" w:rsidR="00DB2265" w:rsidRPr="00087991" w:rsidRDefault="00DB2265" w:rsidP="00DB2265">
            <w:pPr>
              <w:spacing w:after="0" w:line="240" w:lineRule="auto"/>
              <w:rPr>
                <w:sz w:val="20"/>
                <w:szCs w:val="18"/>
                <w:lang w:val="vi-VN"/>
              </w:rPr>
            </w:pPr>
            <w:r w:rsidRPr="00087991">
              <w:rPr>
                <w:sz w:val="20"/>
                <w:szCs w:val="18"/>
                <w:lang w:val="vi-VN"/>
              </w:rPr>
              <w:t xml:space="preserve">                                                                ĐỂ THANH TOÁN&lt;/b&gt;&lt;/span&gt;</w:t>
            </w:r>
          </w:p>
          <w:p w14:paraId="28DCFCAD" w14:textId="77777777" w:rsidR="00DB2265" w:rsidRPr="00087991" w:rsidRDefault="00DB2265" w:rsidP="00DB2265">
            <w:pPr>
              <w:spacing w:after="0" w:line="240" w:lineRule="auto"/>
              <w:rPr>
                <w:sz w:val="20"/>
                <w:szCs w:val="18"/>
                <w:lang w:val="vi-VN"/>
              </w:rPr>
            </w:pPr>
            <w:r w:rsidRPr="00087991">
              <w:rPr>
                <w:sz w:val="20"/>
                <w:szCs w:val="18"/>
                <w:lang w:val="vi-VN"/>
              </w:rPr>
              <w:t xml:space="preserve">                                                        &lt;img </w:t>
            </w:r>
            <w:r w:rsidRPr="00087991">
              <w:rPr>
                <w:sz w:val="20"/>
                <w:szCs w:val="18"/>
                <w:lang w:val="vi-VN"/>
              </w:rPr>
              <w:lastRenderedPageBreak/>
              <w:t>src="../img/QRthanhtoan.jpg" alt="qr" width="50%"&gt;</w:t>
            </w:r>
          </w:p>
          <w:p w14:paraId="40D63278"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45AF33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0318C1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class="col"&gt;</w:t>
            </w:r>
          </w:p>
          <w:p w14:paraId="67D7A1EC"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566BBF9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class="d-flex" style="justify-content: space-between;"&gt;&lt;b&gt;Số tiền bạn cần thanh toán là:&lt;/b&gt;&lt;/div&gt;</w:t>
            </w:r>
          </w:p>
          <w:p w14:paraId="7EA1CA0F" w14:textId="77777777" w:rsidR="00DB2265" w:rsidRPr="00087991" w:rsidRDefault="00DB2265" w:rsidP="00DB2265">
            <w:pPr>
              <w:spacing w:after="0" w:line="240" w:lineRule="auto"/>
              <w:rPr>
                <w:sz w:val="20"/>
                <w:szCs w:val="18"/>
                <w:lang w:val="vi-VN"/>
              </w:rPr>
            </w:pPr>
            <w:r w:rsidRPr="00087991">
              <w:rPr>
                <w:sz w:val="20"/>
                <w:szCs w:val="18"/>
                <w:lang w:val="vi-VN"/>
              </w:rPr>
              <w:t xml:space="preserve">                                                        &lt;span id="tienCanThanhToan"&gt;VND&lt;/span&gt;</w:t>
            </w:r>
          </w:p>
          <w:p w14:paraId="1FD1A939" w14:textId="77777777" w:rsidR="00DB2265" w:rsidRPr="00087991" w:rsidRDefault="00DB2265" w:rsidP="00DB2265">
            <w:pPr>
              <w:spacing w:after="0" w:line="240" w:lineRule="auto"/>
              <w:rPr>
                <w:sz w:val="20"/>
                <w:szCs w:val="18"/>
                <w:lang w:val="vi-VN"/>
              </w:rPr>
            </w:pPr>
            <w:r w:rsidRPr="00087991">
              <w:rPr>
                <w:sz w:val="20"/>
                <w:szCs w:val="18"/>
                <w:lang w:val="vi-VN"/>
              </w:rPr>
              <w:t xml:space="preserve">                                                        </w:t>
            </w:r>
          </w:p>
          <w:p w14:paraId="4955A847"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6258AF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class="form-group"&gt;</w:t>
            </w:r>
          </w:p>
          <w:p w14:paraId="19508058" w14:textId="77777777" w:rsidR="00DB2265" w:rsidRPr="00087991" w:rsidRDefault="00DB2265" w:rsidP="00DB2265">
            <w:pPr>
              <w:spacing w:after="0" w:line="240" w:lineRule="auto"/>
              <w:rPr>
                <w:sz w:val="20"/>
                <w:szCs w:val="18"/>
                <w:lang w:val="vi-VN"/>
              </w:rPr>
            </w:pPr>
            <w:r w:rsidRPr="00087991">
              <w:rPr>
                <w:sz w:val="20"/>
                <w:szCs w:val="18"/>
                <w:lang w:val="vi-VN"/>
              </w:rPr>
              <w:t xml:space="preserve">                                                        &lt;label for="file"&gt;Chọn tệp minh chứng:&lt;/label&gt;</w:t>
            </w:r>
          </w:p>
          <w:p w14:paraId="40587162" w14:textId="77777777" w:rsidR="00DB2265" w:rsidRPr="00087991" w:rsidRDefault="00DB2265" w:rsidP="00DB2265">
            <w:pPr>
              <w:spacing w:after="0" w:line="240" w:lineRule="auto"/>
              <w:rPr>
                <w:sz w:val="20"/>
                <w:szCs w:val="18"/>
                <w:lang w:val="vi-VN"/>
              </w:rPr>
            </w:pPr>
            <w:r w:rsidRPr="00087991">
              <w:rPr>
                <w:sz w:val="20"/>
                <w:szCs w:val="18"/>
                <w:lang w:val="vi-VN"/>
              </w:rPr>
              <w:t xml:space="preserve">                                                        &lt;input type="file" id="file" name="file" onchange="previewImage()"&gt;</w:t>
            </w:r>
          </w:p>
          <w:p w14:paraId="1C028609" w14:textId="77777777" w:rsidR="00DB2265" w:rsidRPr="00087991" w:rsidRDefault="00DB2265" w:rsidP="00DB2265">
            <w:pPr>
              <w:spacing w:after="0" w:line="240" w:lineRule="auto"/>
              <w:rPr>
                <w:sz w:val="20"/>
                <w:szCs w:val="18"/>
                <w:lang w:val="vi-VN"/>
              </w:rPr>
            </w:pPr>
            <w:r w:rsidRPr="00087991">
              <w:rPr>
                <w:sz w:val="20"/>
                <w:szCs w:val="18"/>
                <w:lang w:val="vi-VN"/>
              </w:rPr>
              <w:t xml:space="preserve">                                                        &lt;img id="preview" src="#" alt="Hình ảnh minh chứng"</w:t>
            </w:r>
          </w:p>
          <w:p w14:paraId="27DCBB0C" w14:textId="77777777" w:rsidR="00DB2265" w:rsidRPr="00087991" w:rsidRDefault="00DB2265" w:rsidP="00DB2265">
            <w:pPr>
              <w:spacing w:after="0" w:line="240" w:lineRule="auto"/>
              <w:rPr>
                <w:sz w:val="20"/>
                <w:szCs w:val="18"/>
                <w:lang w:val="vi-VN"/>
              </w:rPr>
            </w:pPr>
            <w:r w:rsidRPr="00087991">
              <w:rPr>
                <w:sz w:val="20"/>
                <w:szCs w:val="18"/>
                <w:lang w:val="vi-VN"/>
              </w:rPr>
              <w:t xml:space="preserve">                                                            style="display: none; max-width: 100%; margin-top: 10px;"&gt;</w:t>
            </w:r>
          </w:p>
          <w:p w14:paraId="5A00828A"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609CD766"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7C005A23"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348EFB1C"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 class="form-group" style="text-align: center;"&gt;</w:t>
            </w:r>
          </w:p>
          <w:p w14:paraId="6C442787" w14:textId="77777777" w:rsidR="00DB2265" w:rsidRPr="00087991" w:rsidRDefault="00DB2265" w:rsidP="00DB2265">
            <w:pPr>
              <w:spacing w:after="0" w:line="240" w:lineRule="auto"/>
              <w:rPr>
                <w:sz w:val="20"/>
                <w:szCs w:val="18"/>
                <w:lang w:val="vi-VN"/>
              </w:rPr>
            </w:pPr>
            <w:r w:rsidRPr="00087991">
              <w:rPr>
                <w:sz w:val="20"/>
                <w:szCs w:val="18"/>
                <w:lang w:val="vi-VN"/>
              </w:rPr>
              <w:t xml:space="preserve">                                                &lt;button type="button"&gt;Xác nhận thanh toán&lt;/button&gt;</w:t>
            </w:r>
          </w:p>
          <w:p w14:paraId="0DAD5564"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4DB18DCE" w14:textId="77777777" w:rsidR="00DB2265" w:rsidRPr="00087991" w:rsidRDefault="00DB2265" w:rsidP="00DB2265">
            <w:pPr>
              <w:spacing w:after="0" w:line="240" w:lineRule="auto"/>
              <w:rPr>
                <w:sz w:val="20"/>
                <w:szCs w:val="18"/>
                <w:lang w:val="vi-VN"/>
              </w:rPr>
            </w:pPr>
            <w:r w:rsidRPr="00087991">
              <w:rPr>
                <w:sz w:val="20"/>
                <w:szCs w:val="18"/>
                <w:lang w:val="vi-VN"/>
              </w:rPr>
              <w:t xml:space="preserve">                                        &lt;/div&gt;</w:t>
            </w:r>
          </w:p>
          <w:p w14:paraId="2F9A05AF" w14:textId="77777777" w:rsidR="00DB2265" w:rsidRPr="00087991" w:rsidRDefault="00DB2265" w:rsidP="00DB2265">
            <w:pPr>
              <w:spacing w:after="0" w:line="240" w:lineRule="auto"/>
              <w:rPr>
                <w:sz w:val="20"/>
                <w:szCs w:val="18"/>
                <w:lang w:val="vi-VN"/>
              </w:rPr>
            </w:pPr>
            <w:r w:rsidRPr="00087991">
              <w:rPr>
                <w:sz w:val="20"/>
                <w:szCs w:val="18"/>
                <w:lang w:val="vi-VN"/>
              </w:rPr>
              <w:t xml:space="preserve">                    </w:t>
            </w:r>
          </w:p>
          <w:p w14:paraId="55FCA7C7" w14:textId="77777777" w:rsidR="00DB2265" w:rsidRPr="00087991" w:rsidRDefault="00DB2265" w:rsidP="00DB2265">
            <w:pPr>
              <w:rPr>
                <w:sz w:val="20"/>
                <w:szCs w:val="18"/>
                <w:lang w:val="vi-VN"/>
              </w:rPr>
            </w:pPr>
            <w:r w:rsidRPr="00087991">
              <w:rPr>
                <w:sz w:val="20"/>
                <w:szCs w:val="18"/>
                <w:lang w:val="vi-VN"/>
              </w:rPr>
              <w:t xml:space="preserve">                                    &lt;/div&gt;</w:t>
            </w:r>
          </w:p>
          <w:p w14:paraId="04542BD9" w14:textId="77777777" w:rsidR="00E53A6F" w:rsidRPr="00087991" w:rsidRDefault="00E53A6F" w:rsidP="00E53A6F">
            <w:pPr>
              <w:spacing w:after="0" w:line="240" w:lineRule="auto"/>
              <w:rPr>
                <w:sz w:val="20"/>
                <w:szCs w:val="18"/>
                <w:lang w:val="vi-VN"/>
              </w:rPr>
            </w:pPr>
            <w:r w:rsidRPr="00087991">
              <w:rPr>
                <w:sz w:val="20"/>
                <w:szCs w:val="18"/>
                <w:lang w:val="vi-VN"/>
              </w:rPr>
              <w:t>&lt;/div&gt;</w:t>
            </w:r>
          </w:p>
          <w:p w14:paraId="2C22DF7A"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50E41546"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591102FB"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7CAC4E3E" w14:textId="77777777" w:rsidR="00E53A6F" w:rsidRPr="00087991" w:rsidRDefault="00E53A6F" w:rsidP="00E53A6F">
            <w:pPr>
              <w:spacing w:after="0" w:line="240" w:lineRule="auto"/>
              <w:rPr>
                <w:sz w:val="20"/>
                <w:szCs w:val="18"/>
                <w:lang w:val="vi-VN"/>
              </w:rPr>
            </w:pPr>
            <w:r w:rsidRPr="00087991">
              <w:rPr>
                <w:sz w:val="20"/>
                <w:szCs w:val="18"/>
                <w:lang w:val="vi-VN"/>
              </w:rPr>
              <w:t xml:space="preserve">                    </w:t>
            </w:r>
          </w:p>
          <w:p w14:paraId="79429269" w14:textId="77777777" w:rsidR="00E53A6F" w:rsidRPr="00087991" w:rsidRDefault="00E53A6F" w:rsidP="00E53A6F">
            <w:pPr>
              <w:spacing w:after="0" w:line="240" w:lineRule="auto"/>
              <w:rPr>
                <w:sz w:val="20"/>
                <w:szCs w:val="18"/>
                <w:lang w:val="vi-VN"/>
              </w:rPr>
            </w:pPr>
            <w:r w:rsidRPr="00087991">
              <w:rPr>
                <w:sz w:val="20"/>
                <w:szCs w:val="18"/>
                <w:lang w:val="vi-VN"/>
              </w:rPr>
              <w:t xml:space="preserve">                &lt;/form&gt;</w:t>
            </w:r>
          </w:p>
          <w:p w14:paraId="09F7C9F2"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020B0FE0"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7D6CB85F" w14:textId="77777777" w:rsidR="00E53A6F" w:rsidRPr="00087991" w:rsidRDefault="00E53A6F" w:rsidP="00E53A6F">
            <w:pPr>
              <w:spacing w:after="0" w:line="240" w:lineRule="auto"/>
              <w:rPr>
                <w:sz w:val="20"/>
                <w:szCs w:val="18"/>
                <w:lang w:val="vi-VN"/>
              </w:rPr>
            </w:pPr>
          </w:p>
          <w:p w14:paraId="4EEA16F7" w14:textId="77777777" w:rsidR="00E53A6F" w:rsidRPr="00087991" w:rsidRDefault="00E53A6F" w:rsidP="00E53A6F">
            <w:pPr>
              <w:spacing w:after="0" w:line="240" w:lineRule="auto"/>
              <w:rPr>
                <w:sz w:val="20"/>
                <w:szCs w:val="18"/>
                <w:lang w:val="vi-VN"/>
              </w:rPr>
            </w:pPr>
            <w:r w:rsidRPr="00087991">
              <w:rPr>
                <w:sz w:val="20"/>
                <w:szCs w:val="18"/>
                <w:lang w:val="vi-VN"/>
              </w:rPr>
              <w:lastRenderedPageBreak/>
              <w:t xml:space="preserve">        &lt;div class="site-footer"&gt; &lt;/div&gt;</w:t>
            </w:r>
          </w:p>
          <w:p w14:paraId="057FD548" w14:textId="77777777" w:rsidR="00E53A6F" w:rsidRPr="00087991" w:rsidRDefault="00E53A6F" w:rsidP="00E53A6F">
            <w:pPr>
              <w:spacing w:after="0" w:line="240" w:lineRule="auto"/>
              <w:rPr>
                <w:sz w:val="20"/>
                <w:szCs w:val="18"/>
                <w:lang w:val="vi-VN"/>
              </w:rPr>
            </w:pPr>
            <w:r w:rsidRPr="00087991">
              <w:rPr>
                <w:sz w:val="20"/>
                <w:szCs w:val="18"/>
                <w:lang w:val="vi-VN"/>
              </w:rPr>
              <w:t xml:space="preserve">    &lt;/div&gt;</w:t>
            </w:r>
          </w:p>
          <w:p w14:paraId="1425CC94" w14:textId="77777777" w:rsidR="00E53A6F" w:rsidRPr="00087991" w:rsidRDefault="00E53A6F" w:rsidP="00E53A6F">
            <w:pPr>
              <w:spacing w:after="0" w:line="240" w:lineRule="auto"/>
              <w:rPr>
                <w:sz w:val="20"/>
                <w:szCs w:val="18"/>
                <w:lang w:val="vi-VN"/>
              </w:rPr>
            </w:pPr>
            <w:r w:rsidRPr="00087991">
              <w:rPr>
                <w:sz w:val="20"/>
                <w:szCs w:val="18"/>
                <w:lang w:val="vi-VN"/>
              </w:rPr>
              <w:t>&lt;/body&gt;</w:t>
            </w:r>
          </w:p>
          <w:p w14:paraId="0925FDB2" w14:textId="77777777" w:rsidR="00E53A6F" w:rsidRPr="00087991" w:rsidRDefault="00E53A6F" w:rsidP="00E53A6F">
            <w:pPr>
              <w:spacing w:after="0" w:line="240" w:lineRule="auto"/>
              <w:rPr>
                <w:sz w:val="20"/>
                <w:szCs w:val="18"/>
                <w:lang w:val="vi-VN"/>
              </w:rPr>
            </w:pPr>
            <w:r w:rsidRPr="00087991">
              <w:rPr>
                <w:sz w:val="20"/>
                <w:szCs w:val="18"/>
                <w:lang w:val="vi-VN"/>
              </w:rPr>
              <w:t>&lt;script&gt;</w:t>
            </w:r>
          </w:p>
          <w:p w14:paraId="1182446C" w14:textId="77777777" w:rsidR="00E53A6F" w:rsidRPr="00087991" w:rsidRDefault="00E53A6F" w:rsidP="00E53A6F">
            <w:pPr>
              <w:spacing w:after="0" w:line="240" w:lineRule="auto"/>
              <w:rPr>
                <w:sz w:val="20"/>
                <w:szCs w:val="18"/>
                <w:lang w:val="vi-VN"/>
              </w:rPr>
            </w:pPr>
            <w:r w:rsidRPr="00087991">
              <w:rPr>
                <w:sz w:val="20"/>
                <w:szCs w:val="18"/>
                <w:lang w:val="vi-VN"/>
              </w:rPr>
              <w:t xml:space="preserve">    function previewImage() {</w:t>
            </w:r>
          </w:p>
          <w:p w14:paraId="4D87A3E6" w14:textId="77777777" w:rsidR="00E53A6F" w:rsidRPr="00087991" w:rsidRDefault="00E53A6F" w:rsidP="00E53A6F">
            <w:pPr>
              <w:spacing w:after="0" w:line="240" w:lineRule="auto"/>
              <w:rPr>
                <w:sz w:val="20"/>
                <w:szCs w:val="18"/>
                <w:lang w:val="vi-VN"/>
              </w:rPr>
            </w:pPr>
            <w:r w:rsidRPr="00087991">
              <w:rPr>
                <w:sz w:val="20"/>
                <w:szCs w:val="18"/>
                <w:lang w:val="vi-VN"/>
              </w:rPr>
              <w:t xml:space="preserve">        var preview = document.getElementById('preview');</w:t>
            </w:r>
          </w:p>
          <w:p w14:paraId="67A77F07" w14:textId="77777777" w:rsidR="00E53A6F" w:rsidRPr="00087991" w:rsidRDefault="00E53A6F" w:rsidP="00E53A6F">
            <w:pPr>
              <w:spacing w:after="0" w:line="240" w:lineRule="auto"/>
              <w:rPr>
                <w:sz w:val="20"/>
                <w:szCs w:val="18"/>
                <w:lang w:val="vi-VN"/>
              </w:rPr>
            </w:pPr>
            <w:r w:rsidRPr="00087991">
              <w:rPr>
                <w:sz w:val="20"/>
                <w:szCs w:val="18"/>
                <w:lang w:val="vi-VN"/>
              </w:rPr>
              <w:t xml:space="preserve">        var file = document.getElementById('file').files[0];</w:t>
            </w:r>
          </w:p>
          <w:p w14:paraId="1FC10C88" w14:textId="77777777" w:rsidR="00E53A6F" w:rsidRPr="00087991" w:rsidRDefault="00E53A6F" w:rsidP="00E53A6F">
            <w:pPr>
              <w:spacing w:after="0" w:line="240" w:lineRule="auto"/>
              <w:rPr>
                <w:sz w:val="20"/>
                <w:szCs w:val="18"/>
                <w:lang w:val="vi-VN"/>
              </w:rPr>
            </w:pPr>
            <w:r w:rsidRPr="00087991">
              <w:rPr>
                <w:sz w:val="20"/>
                <w:szCs w:val="18"/>
                <w:lang w:val="vi-VN"/>
              </w:rPr>
              <w:t xml:space="preserve">        var reader = new FileReader();</w:t>
            </w:r>
          </w:p>
          <w:p w14:paraId="4C0A80D7" w14:textId="77777777" w:rsidR="00E53A6F" w:rsidRPr="00087991" w:rsidRDefault="00E53A6F" w:rsidP="00E53A6F">
            <w:pPr>
              <w:spacing w:after="0" w:line="240" w:lineRule="auto"/>
              <w:rPr>
                <w:sz w:val="20"/>
                <w:szCs w:val="18"/>
                <w:lang w:val="vi-VN"/>
              </w:rPr>
            </w:pPr>
          </w:p>
          <w:p w14:paraId="49FDA43A" w14:textId="77777777" w:rsidR="00E53A6F" w:rsidRPr="00087991" w:rsidRDefault="00E53A6F" w:rsidP="00E53A6F">
            <w:pPr>
              <w:spacing w:after="0" w:line="240" w:lineRule="auto"/>
              <w:rPr>
                <w:sz w:val="20"/>
                <w:szCs w:val="18"/>
                <w:lang w:val="vi-VN"/>
              </w:rPr>
            </w:pPr>
            <w:r w:rsidRPr="00087991">
              <w:rPr>
                <w:sz w:val="20"/>
                <w:szCs w:val="18"/>
                <w:lang w:val="vi-VN"/>
              </w:rPr>
              <w:t xml:space="preserve">        reader.onloadend = function () {</w:t>
            </w:r>
          </w:p>
          <w:p w14:paraId="22922308" w14:textId="77777777" w:rsidR="00E53A6F" w:rsidRPr="00087991" w:rsidRDefault="00E53A6F" w:rsidP="00E53A6F">
            <w:pPr>
              <w:spacing w:after="0" w:line="240" w:lineRule="auto"/>
              <w:rPr>
                <w:sz w:val="20"/>
                <w:szCs w:val="18"/>
                <w:lang w:val="vi-VN"/>
              </w:rPr>
            </w:pPr>
            <w:r w:rsidRPr="00087991">
              <w:rPr>
                <w:sz w:val="20"/>
                <w:szCs w:val="18"/>
                <w:lang w:val="vi-VN"/>
              </w:rPr>
              <w:t xml:space="preserve">            preview.src = reader.result;</w:t>
            </w:r>
          </w:p>
          <w:p w14:paraId="5B56BB34" w14:textId="77777777" w:rsidR="00E53A6F" w:rsidRPr="00087991" w:rsidRDefault="00E53A6F" w:rsidP="00E53A6F">
            <w:pPr>
              <w:spacing w:after="0" w:line="240" w:lineRule="auto"/>
              <w:rPr>
                <w:sz w:val="20"/>
                <w:szCs w:val="18"/>
                <w:lang w:val="vi-VN"/>
              </w:rPr>
            </w:pPr>
            <w:r w:rsidRPr="00087991">
              <w:rPr>
                <w:sz w:val="20"/>
                <w:szCs w:val="18"/>
                <w:lang w:val="vi-VN"/>
              </w:rPr>
              <w:t xml:space="preserve">            preview.style.display = 'block';</w:t>
            </w:r>
          </w:p>
          <w:p w14:paraId="295896CE" w14:textId="77777777" w:rsidR="00E53A6F" w:rsidRPr="00087991" w:rsidRDefault="00E53A6F" w:rsidP="00E53A6F">
            <w:pPr>
              <w:spacing w:after="0" w:line="240" w:lineRule="auto"/>
              <w:rPr>
                <w:sz w:val="20"/>
                <w:szCs w:val="18"/>
                <w:lang w:val="vi-VN"/>
              </w:rPr>
            </w:pPr>
            <w:r w:rsidRPr="00087991">
              <w:rPr>
                <w:sz w:val="20"/>
                <w:szCs w:val="18"/>
                <w:lang w:val="vi-VN"/>
              </w:rPr>
              <w:t xml:space="preserve">        }</w:t>
            </w:r>
          </w:p>
          <w:p w14:paraId="469E194E" w14:textId="77777777" w:rsidR="00E53A6F" w:rsidRPr="00087991" w:rsidRDefault="00E53A6F" w:rsidP="00E53A6F">
            <w:pPr>
              <w:spacing w:after="0" w:line="240" w:lineRule="auto"/>
              <w:rPr>
                <w:sz w:val="20"/>
                <w:szCs w:val="18"/>
                <w:lang w:val="vi-VN"/>
              </w:rPr>
            </w:pPr>
          </w:p>
          <w:p w14:paraId="3A3D8F37" w14:textId="77777777" w:rsidR="00E53A6F" w:rsidRPr="00087991" w:rsidRDefault="00E53A6F" w:rsidP="00E53A6F">
            <w:pPr>
              <w:spacing w:after="0" w:line="240" w:lineRule="auto"/>
              <w:rPr>
                <w:sz w:val="20"/>
                <w:szCs w:val="18"/>
                <w:lang w:val="vi-VN"/>
              </w:rPr>
            </w:pPr>
            <w:r w:rsidRPr="00087991">
              <w:rPr>
                <w:sz w:val="20"/>
                <w:szCs w:val="18"/>
                <w:lang w:val="vi-VN"/>
              </w:rPr>
              <w:t xml:space="preserve">        if (file) {</w:t>
            </w:r>
          </w:p>
          <w:p w14:paraId="66AC0E90" w14:textId="77777777" w:rsidR="00E53A6F" w:rsidRPr="00087991" w:rsidRDefault="00E53A6F" w:rsidP="00E53A6F">
            <w:pPr>
              <w:spacing w:after="0" w:line="240" w:lineRule="auto"/>
              <w:rPr>
                <w:sz w:val="20"/>
                <w:szCs w:val="18"/>
                <w:lang w:val="vi-VN"/>
              </w:rPr>
            </w:pPr>
            <w:r w:rsidRPr="00087991">
              <w:rPr>
                <w:sz w:val="20"/>
                <w:szCs w:val="18"/>
                <w:lang w:val="vi-VN"/>
              </w:rPr>
              <w:t xml:space="preserve">            reader.readAsDataURL(file);</w:t>
            </w:r>
          </w:p>
          <w:p w14:paraId="71B7A57E" w14:textId="77777777" w:rsidR="00E53A6F" w:rsidRPr="00087991" w:rsidRDefault="00E53A6F" w:rsidP="00E53A6F">
            <w:pPr>
              <w:spacing w:after="0" w:line="240" w:lineRule="auto"/>
              <w:rPr>
                <w:sz w:val="20"/>
                <w:szCs w:val="18"/>
                <w:lang w:val="vi-VN"/>
              </w:rPr>
            </w:pPr>
            <w:r w:rsidRPr="00087991">
              <w:rPr>
                <w:sz w:val="20"/>
                <w:szCs w:val="18"/>
                <w:lang w:val="vi-VN"/>
              </w:rPr>
              <w:t xml:space="preserve">        } else {</w:t>
            </w:r>
          </w:p>
          <w:p w14:paraId="2D54C44B" w14:textId="77777777" w:rsidR="00E53A6F" w:rsidRPr="00087991" w:rsidRDefault="00E53A6F" w:rsidP="00E53A6F">
            <w:pPr>
              <w:spacing w:after="0" w:line="240" w:lineRule="auto"/>
              <w:rPr>
                <w:sz w:val="20"/>
                <w:szCs w:val="18"/>
                <w:lang w:val="vi-VN"/>
              </w:rPr>
            </w:pPr>
            <w:r w:rsidRPr="00087991">
              <w:rPr>
                <w:sz w:val="20"/>
                <w:szCs w:val="18"/>
                <w:lang w:val="vi-VN"/>
              </w:rPr>
              <w:t xml:space="preserve">            preview.src = '';</w:t>
            </w:r>
          </w:p>
          <w:p w14:paraId="27FB2BEB" w14:textId="77777777" w:rsidR="00E53A6F" w:rsidRPr="00087991" w:rsidRDefault="00E53A6F" w:rsidP="00E53A6F">
            <w:pPr>
              <w:spacing w:after="0" w:line="240" w:lineRule="auto"/>
              <w:rPr>
                <w:sz w:val="20"/>
                <w:szCs w:val="18"/>
                <w:lang w:val="vi-VN"/>
              </w:rPr>
            </w:pPr>
            <w:r w:rsidRPr="00087991">
              <w:rPr>
                <w:sz w:val="20"/>
                <w:szCs w:val="18"/>
                <w:lang w:val="vi-VN"/>
              </w:rPr>
              <w:t xml:space="preserve">            preview.style.display = 'none';</w:t>
            </w:r>
          </w:p>
          <w:p w14:paraId="69D09276" w14:textId="77777777" w:rsidR="00E53A6F" w:rsidRPr="00087991" w:rsidRDefault="00E53A6F" w:rsidP="00E53A6F">
            <w:pPr>
              <w:spacing w:after="0" w:line="240" w:lineRule="auto"/>
              <w:rPr>
                <w:sz w:val="20"/>
                <w:szCs w:val="18"/>
                <w:lang w:val="vi-VN"/>
              </w:rPr>
            </w:pPr>
            <w:r w:rsidRPr="00087991">
              <w:rPr>
                <w:sz w:val="20"/>
                <w:szCs w:val="18"/>
                <w:lang w:val="vi-VN"/>
              </w:rPr>
              <w:t xml:space="preserve">        }</w:t>
            </w:r>
          </w:p>
          <w:p w14:paraId="018FACA3" w14:textId="77777777" w:rsidR="00E53A6F" w:rsidRPr="00087991" w:rsidRDefault="00E53A6F" w:rsidP="00E53A6F">
            <w:pPr>
              <w:spacing w:after="0" w:line="240" w:lineRule="auto"/>
              <w:rPr>
                <w:sz w:val="20"/>
                <w:szCs w:val="18"/>
                <w:lang w:val="vi-VN"/>
              </w:rPr>
            </w:pPr>
            <w:r w:rsidRPr="00087991">
              <w:rPr>
                <w:sz w:val="20"/>
                <w:szCs w:val="18"/>
                <w:lang w:val="vi-VN"/>
              </w:rPr>
              <w:t xml:space="preserve">    }</w:t>
            </w:r>
          </w:p>
          <w:p w14:paraId="7FDE8EAD" w14:textId="77777777" w:rsidR="00E53A6F" w:rsidRPr="00087991" w:rsidRDefault="00E53A6F" w:rsidP="00E53A6F">
            <w:pPr>
              <w:spacing w:after="0" w:line="240" w:lineRule="auto"/>
              <w:rPr>
                <w:sz w:val="20"/>
                <w:szCs w:val="18"/>
                <w:lang w:val="vi-VN"/>
              </w:rPr>
            </w:pPr>
            <w:r w:rsidRPr="00087991">
              <w:rPr>
                <w:sz w:val="20"/>
                <w:szCs w:val="18"/>
                <w:lang w:val="vi-VN"/>
              </w:rPr>
              <w:t>&lt;/script&gt;</w:t>
            </w:r>
          </w:p>
          <w:p w14:paraId="703EFDDF" w14:textId="18147C29" w:rsidR="00E53A6F" w:rsidRPr="00087991" w:rsidRDefault="00E53A6F" w:rsidP="00E53A6F">
            <w:pPr>
              <w:rPr>
                <w:sz w:val="20"/>
                <w:szCs w:val="18"/>
                <w:lang w:val="vi-VN"/>
              </w:rPr>
            </w:pPr>
            <w:r w:rsidRPr="00087991">
              <w:rPr>
                <w:sz w:val="20"/>
                <w:szCs w:val="18"/>
                <w:lang w:val="vi-VN"/>
              </w:rPr>
              <w:t>&lt;/html&gt;</w:t>
            </w:r>
          </w:p>
        </w:tc>
      </w:tr>
    </w:tbl>
    <w:p w14:paraId="4AF8F965" w14:textId="77777777" w:rsidR="00E128DA" w:rsidRPr="00C10E0A" w:rsidRDefault="00E128DA" w:rsidP="00116AD2">
      <w:pPr>
        <w:jc w:val="center"/>
        <w:rPr>
          <w:lang w:val="vi-VN"/>
        </w:rPr>
      </w:pPr>
    </w:p>
    <w:sectPr w:rsidR="00E128DA" w:rsidRPr="00C10E0A" w:rsidSect="00272007">
      <w:footerReference w:type="default" r:id="rId30"/>
      <w:pgSz w:w="11907" w:h="16840"/>
      <w:pgMar w:top="1134" w:right="1134" w:bottom="1134" w:left="1701"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8D958" w14:textId="77777777" w:rsidR="00272007" w:rsidRDefault="00272007" w:rsidP="00A2542A">
      <w:pPr>
        <w:spacing w:after="0" w:line="240" w:lineRule="auto"/>
      </w:pPr>
      <w:r>
        <w:separator/>
      </w:r>
    </w:p>
  </w:endnote>
  <w:endnote w:type="continuationSeparator" w:id="0">
    <w:p w14:paraId="39E1B3C3" w14:textId="77777777" w:rsidR="00272007" w:rsidRDefault="00272007" w:rsidP="00A25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Ntimes new roman">
    <w:altName w:val="Courier New"/>
    <w:charset w:val="00"/>
    <w:family w:val="swiss"/>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63171" w14:textId="0E3735A4" w:rsidR="0074224A" w:rsidRDefault="0074224A">
    <w:pPr>
      <w:pStyle w:val="Footer"/>
      <w:jc w:val="center"/>
    </w:pPr>
  </w:p>
  <w:p w14:paraId="38386E21" w14:textId="77777777" w:rsidR="00DE3A6F" w:rsidRDefault="00DE3A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515253"/>
      <w:docPartObj>
        <w:docPartGallery w:val="Page Numbers (Bottom of Page)"/>
        <w:docPartUnique/>
      </w:docPartObj>
    </w:sdtPr>
    <w:sdtEndPr>
      <w:rPr>
        <w:noProof/>
      </w:rPr>
    </w:sdtEndPr>
    <w:sdtContent>
      <w:p w14:paraId="7181E37B" w14:textId="77777777" w:rsidR="0074224A" w:rsidRDefault="007422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00E9C9" w14:textId="77777777" w:rsidR="0074224A" w:rsidRDefault="007422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38A15" w14:textId="77777777" w:rsidR="00272007" w:rsidRDefault="00272007" w:rsidP="00A2542A">
      <w:pPr>
        <w:spacing w:after="0" w:line="240" w:lineRule="auto"/>
      </w:pPr>
      <w:r>
        <w:separator/>
      </w:r>
    </w:p>
  </w:footnote>
  <w:footnote w:type="continuationSeparator" w:id="0">
    <w:p w14:paraId="6F44BAB0" w14:textId="77777777" w:rsidR="00272007" w:rsidRDefault="00272007" w:rsidP="00A254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218"/>
    <w:multiLevelType w:val="hybridMultilevel"/>
    <w:tmpl w:val="B75A9E54"/>
    <w:lvl w:ilvl="0" w:tplc="BD2CCD6A">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CB2032"/>
    <w:multiLevelType w:val="hybridMultilevel"/>
    <w:tmpl w:val="EC3E98EE"/>
    <w:lvl w:ilvl="0" w:tplc="4DBA6E30">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A8B3395"/>
    <w:multiLevelType w:val="hybridMultilevel"/>
    <w:tmpl w:val="136458BA"/>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D6800"/>
    <w:multiLevelType w:val="hybridMultilevel"/>
    <w:tmpl w:val="EE0624DC"/>
    <w:lvl w:ilvl="0" w:tplc="BD2CCD6A">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9951DC6"/>
    <w:multiLevelType w:val="hybridMultilevel"/>
    <w:tmpl w:val="D04EDA78"/>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D6153B"/>
    <w:multiLevelType w:val="hybridMultilevel"/>
    <w:tmpl w:val="7586F524"/>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154F5"/>
    <w:multiLevelType w:val="hybridMultilevel"/>
    <w:tmpl w:val="20468F38"/>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65149"/>
    <w:multiLevelType w:val="multilevel"/>
    <w:tmpl w:val="3426E4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4E21D4"/>
    <w:multiLevelType w:val="hybridMultilevel"/>
    <w:tmpl w:val="DB04D03E"/>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940F0"/>
    <w:multiLevelType w:val="hybridMultilevel"/>
    <w:tmpl w:val="EEDC321E"/>
    <w:lvl w:ilvl="0" w:tplc="4DBA6E3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7BF6509"/>
    <w:multiLevelType w:val="hybridMultilevel"/>
    <w:tmpl w:val="966AD278"/>
    <w:lvl w:ilvl="0" w:tplc="BD2CCD6A">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B5E17C6"/>
    <w:multiLevelType w:val="hybridMultilevel"/>
    <w:tmpl w:val="8F9A7E76"/>
    <w:lvl w:ilvl="0" w:tplc="4DBA6E3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DF85EB1"/>
    <w:multiLevelType w:val="hybridMultilevel"/>
    <w:tmpl w:val="10D41C3A"/>
    <w:lvl w:ilvl="0" w:tplc="4854230E">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F3A35FF"/>
    <w:multiLevelType w:val="multilevel"/>
    <w:tmpl w:val="4F3A35FF"/>
    <w:lvl w:ilvl="0">
      <w:start w:val="1"/>
      <w:numFmt w:val="bullet"/>
      <w:lvlText w:val="-"/>
      <w:lvlJc w:val="left"/>
      <w:pPr>
        <w:ind w:left="705"/>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1">
      <w:start w:val="1"/>
      <w:numFmt w:val="bullet"/>
      <w:lvlText w:val="o"/>
      <w:lvlJc w:val="left"/>
      <w:pPr>
        <w:ind w:left="144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2">
      <w:start w:val="1"/>
      <w:numFmt w:val="bullet"/>
      <w:lvlText w:val="▪"/>
      <w:lvlJc w:val="left"/>
      <w:pPr>
        <w:ind w:left="216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3">
      <w:start w:val="1"/>
      <w:numFmt w:val="bullet"/>
      <w:lvlText w:val="•"/>
      <w:lvlJc w:val="left"/>
      <w:pPr>
        <w:ind w:left="288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4">
      <w:start w:val="1"/>
      <w:numFmt w:val="bullet"/>
      <w:lvlText w:val="o"/>
      <w:lvlJc w:val="left"/>
      <w:pPr>
        <w:ind w:left="360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5">
      <w:start w:val="1"/>
      <w:numFmt w:val="bullet"/>
      <w:lvlText w:val="▪"/>
      <w:lvlJc w:val="left"/>
      <w:pPr>
        <w:ind w:left="432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6">
      <w:start w:val="1"/>
      <w:numFmt w:val="bullet"/>
      <w:lvlText w:val="•"/>
      <w:lvlJc w:val="left"/>
      <w:pPr>
        <w:ind w:left="504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7">
      <w:start w:val="1"/>
      <w:numFmt w:val="bullet"/>
      <w:lvlText w:val="o"/>
      <w:lvlJc w:val="left"/>
      <w:pPr>
        <w:ind w:left="576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lvl w:ilvl="8">
      <w:start w:val="1"/>
      <w:numFmt w:val="bullet"/>
      <w:lvlText w:val="▪"/>
      <w:lvlJc w:val="left"/>
      <w:pPr>
        <w:ind w:left="6480"/>
      </w:pPr>
      <w:rPr>
        <w:rFonts w:ascii="Times New Roman" w:eastAsia="Times New Roman" w:hAnsi="Times New Roman" w:cs="Times New Roman"/>
        <w:b w:val="0"/>
        <w:i w:val="0"/>
        <w:strike w:val="0"/>
        <w:dstrike w:val="0"/>
        <w:color w:val="FF0000"/>
        <w:sz w:val="26"/>
        <w:szCs w:val="26"/>
        <w:u w:val="none" w:color="000000"/>
        <w:shd w:val="clear" w:color="auto" w:fill="auto"/>
        <w:vertAlign w:val="baseline"/>
      </w:rPr>
    </w:lvl>
  </w:abstractNum>
  <w:abstractNum w:abstractNumId="14" w15:restartNumberingAfterBreak="0">
    <w:nsid w:val="57FC14C9"/>
    <w:multiLevelType w:val="hybridMultilevel"/>
    <w:tmpl w:val="28DAA704"/>
    <w:lvl w:ilvl="0" w:tplc="4DBA6E3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D62A05"/>
    <w:multiLevelType w:val="multilevel"/>
    <w:tmpl w:val="69FC62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0DA4DB1"/>
    <w:multiLevelType w:val="hybridMultilevel"/>
    <w:tmpl w:val="C7CA0690"/>
    <w:lvl w:ilvl="0" w:tplc="4DBA6E3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D812E86"/>
    <w:multiLevelType w:val="hybridMultilevel"/>
    <w:tmpl w:val="010EAE12"/>
    <w:lvl w:ilvl="0" w:tplc="BD2CCD6A">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43E5082"/>
    <w:multiLevelType w:val="hybridMultilevel"/>
    <w:tmpl w:val="98A44212"/>
    <w:lvl w:ilvl="0" w:tplc="A1DAD01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766A147A"/>
    <w:multiLevelType w:val="hybridMultilevel"/>
    <w:tmpl w:val="9146B7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74A1A58"/>
    <w:multiLevelType w:val="hybridMultilevel"/>
    <w:tmpl w:val="D076B608"/>
    <w:lvl w:ilvl="0" w:tplc="BD2CCD6A">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98887009">
    <w:abstractNumId w:val="15"/>
  </w:num>
  <w:num w:numId="2" w16cid:durableId="1559854448">
    <w:abstractNumId w:val="13"/>
  </w:num>
  <w:num w:numId="3" w16cid:durableId="1514687877">
    <w:abstractNumId w:val="7"/>
  </w:num>
  <w:num w:numId="4" w16cid:durableId="1251936308">
    <w:abstractNumId w:val="3"/>
  </w:num>
  <w:num w:numId="5" w16cid:durableId="1322075967">
    <w:abstractNumId w:val="20"/>
  </w:num>
  <w:num w:numId="6" w16cid:durableId="436632538">
    <w:abstractNumId w:val="12"/>
  </w:num>
  <w:num w:numId="7" w16cid:durableId="649671908">
    <w:abstractNumId w:val="18"/>
  </w:num>
  <w:num w:numId="8" w16cid:durableId="1596014804">
    <w:abstractNumId w:val="10"/>
  </w:num>
  <w:num w:numId="9" w16cid:durableId="172962849">
    <w:abstractNumId w:val="3"/>
  </w:num>
  <w:num w:numId="10" w16cid:durableId="455369384">
    <w:abstractNumId w:val="20"/>
  </w:num>
  <w:num w:numId="11" w16cid:durableId="1832673125">
    <w:abstractNumId w:val="0"/>
  </w:num>
  <w:num w:numId="12" w16cid:durableId="621155">
    <w:abstractNumId w:val="17"/>
  </w:num>
  <w:num w:numId="13" w16cid:durableId="2043091683">
    <w:abstractNumId w:val="6"/>
  </w:num>
  <w:num w:numId="14" w16cid:durableId="1341855089">
    <w:abstractNumId w:val="11"/>
  </w:num>
  <w:num w:numId="15" w16cid:durableId="117066960">
    <w:abstractNumId w:val="4"/>
  </w:num>
  <w:num w:numId="16" w16cid:durableId="37241207">
    <w:abstractNumId w:val="8"/>
  </w:num>
  <w:num w:numId="17" w16cid:durableId="25833735">
    <w:abstractNumId w:val="2"/>
  </w:num>
  <w:num w:numId="18" w16cid:durableId="1540163859">
    <w:abstractNumId w:val="14"/>
  </w:num>
  <w:num w:numId="19" w16cid:durableId="1295405915">
    <w:abstractNumId w:val="5"/>
  </w:num>
  <w:num w:numId="20" w16cid:durableId="216091095">
    <w:abstractNumId w:val="19"/>
  </w:num>
  <w:num w:numId="21" w16cid:durableId="1161046890">
    <w:abstractNumId w:val="9"/>
  </w:num>
  <w:num w:numId="22" w16cid:durableId="1735544455">
    <w:abstractNumId w:val="16"/>
  </w:num>
  <w:num w:numId="23" w16cid:durableId="6665181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E3F"/>
    <w:rsid w:val="00001EEA"/>
    <w:rsid w:val="000074BB"/>
    <w:rsid w:val="00007DFA"/>
    <w:rsid w:val="00010367"/>
    <w:rsid w:val="000118B0"/>
    <w:rsid w:val="00011E35"/>
    <w:rsid w:val="00020A66"/>
    <w:rsid w:val="00020E87"/>
    <w:rsid w:val="00023515"/>
    <w:rsid w:val="000335EA"/>
    <w:rsid w:val="00043383"/>
    <w:rsid w:val="00054F0E"/>
    <w:rsid w:val="000610FA"/>
    <w:rsid w:val="000657B5"/>
    <w:rsid w:val="00065879"/>
    <w:rsid w:val="00066303"/>
    <w:rsid w:val="000678BF"/>
    <w:rsid w:val="000753C2"/>
    <w:rsid w:val="00076A23"/>
    <w:rsid w:val="00076EB4"/>
    <w:rsid w:val="00085343"/>
    <w:rsid w:val="0008746A"/>
    <w:rsid w:val="00087991"/>
    <w:rsid w:val="00090DA7"/>
    <w:rsid w:val="000947DD"/>
    <w:rsid w:val="0009539D"/>
    <w:rsid w:val="0009651B"/>
    <w:rsid w:val="000968B2"/>
    <w:rsid w:val="000A2316"/>
    <w:rsid w:val="000A3AA6"/>
    <w:rsid w:val="000A3F8E"/>
    <w:rsid w:val="000B3561"/>
    <w:rsid w:val="000B7B34"/>
    <w:rsid w:val="000C074D"/>
    <w:rsid w:val="000C1B23"/>
    <w:rsid w:val="000C6DCE"/>
    <w:rsid w:val="000C70A6"/>
    <w:rsid w:val="000C7922"/>
    <w:rsid w:val="000D0A96"/>
    <w:rsid w:val="000D1A27"/>
    <w:rsid w:val="000D1D0F"/>
    <w:rsid w:val="000D1E35"/>
    <w:rsid w:val="000D3434"/>
    <w:rsid w:val="000D6659"/>
    <w:rsid w:val="000E3315"/>
    <w:rsid w:val="000E55C2"/>
    <w:rsid w:val="000F26A9"/>
    <w:rsid w:val="000F3B2D"/>
    <w:rsid w:val="000F5397"/>
    <w:rsid w:val="000F5873"/>
    <w:rsid w:val="000F6B57"/>
    <w:rsid w:val="00113A16"/>
    <w:rsid w:val="0011549A"/>
    <w:rsid w:val="00116AD2"/>
    <w:rsid w:val="00123454"/>
    <w:rsid w:val="001251AB"/>
    <w:rsid w:val="00127714"/>
    <w:rsid w:val="00127E4F"/>
    <w:rsid w:val="001308E1"/>
    <w:rsid w:val="00131068"/>
    <w:rsid w:val="00133E6C"/>
    <w:rsid w:val="00135484"/>
    <w:rsid w:val="0013584F"/>
    <w:rsid w:val="00142AEF"/>
    <w:rsid w:val="001434A0"/>
    <w:rsid w:val="001468B0"/>
    <w:rsid w:val="00151B95"/>
    <w:rsid w:val="0015209A"/>
    <w:rsid w:val="00156495"/>
    <w:rsid w:val="00157698"/>
    <w:rsid w:val="00163397"/>
    <w:rsid w:val="00164108"/>
    <w:rsid w:val="0017267E"/>
    <w:rsid w:val="001733EB"/>
    <w:rsid w:val="00175D2A"/>
    <w:rsid w:val="00183BF9"/>
    <w:rsid w:val="00184587"/>
    <w:rsid w:val="00191ADF"/>
    <w:rsid w:val="00195077"/>
    <w:rsid w:val="001963E8"/>
    <w:rsid w:val="001A038F"/>
    <w:rsid w:val="001A138A"/>
    <w:rsid w:val="001B393D"/>
    <w:rsid w:val="001B3E1C"/>
    <w:rsid w:val="001B3FF6"/>
    <w:rsid w:val="001B4F8A"/>
    <w:rsid w:val="001B6DD3"/>
    <w:rsid w:val="001C2008"/>
    <w:rsid w:val="001C2A54"/>
    <w:rsid w:val="001D5F62"/>
    <w:rsid w:val="001E6198"/>
    <w:rsid w:val="001F6FEE"/>
    <w:rsid w:val="002030A0"/>
    <w:rsid w:val="00203FDF"/>
    <w:rsid w:val="002116F0"/>
    <w:rsid w:val="00212E3F"/>
    <w:rsid w:val="00213DA5"/>
    <w:rsid w:val="00215B23"/>
    <w:rsid w:val="00222271"/>
    <w:rsid w:val="00226A5C"/>
    <w:rsid w:val="00230194"/>
    <w:rsid w:val="00231F34"/>
    <w:rsid w:val="002337A2"/>
    <w:rsid w:val="0023531C"/>
    <w:rsid w:val="00243322"/>
    <w:rsid w:val="00253868"/>
    <w:rsid w:val="0025620B"/>
    <w:rsid w:val="00272007"/>
    <w:rsid w:val="00272EEF"/>
    <w:rsid w:val="00275269"/>
    <w:rsid w:val="00280BB0"/>
    <w:rsid w:val="00282C3D"/>
    <w:rsid w:val="002855C1"/>
    <w:rsid w:val="002910B4"/>
    <w:rsid w:val="00292524"/>
    <w:rsid w:val="00292A00"/>
    <w:rsid w:val="00293C65"/>
    <w:rsid w:val="00295578"/>
    <w:rsid w:val="002A4E8C"/>
    <w:rsid w:val="002A7E7D"/>
    <w:rsid w:val="002B1A82"/>
    <w:rsid w:val="002D5634"/>
    <w:rsid w:val="002D7699"/>
    <w:rsid w:val="002F006B"/>
    <w:rsid w:val="002F7553"/>
    <w:rsid w:val="002F7DB4"/>
    <w:rsid w:val="00301657"/>
    <w:rsid w:val="0030262F"/>
    <w:rsid w:val="00306248"/>
    <w:rsid w:val="00312C7B"/>
    <w:rsid w:val="00324935"/>
    <w:rsid w:val="00333FE0"/>
    <w:rsid w:val="00341E18"/>
    <w:rsid w:val="00343E17"/>
    <w:rsid w:val="003440AB"/>
    <w:rsid w:val="003453BD"/>
    <w:rsid w:val="00346163"/>
    <w:rsid w:val="0035011F"/>
    <w:rsid w:val="00350E21"/>
    <w:rsid w:val="0035305A"/>
    <w:rsid w:val="0035388F"/>
    <w:rsid w:val="0036024B"/>
    <w:rsid w:val="00362F3F"/>
    <w:rsid w:val="00364403"/>
    <w:rsid w:val="00367B57"/>
    <w:rsid w:val="00367F3A"/>
    <w:rsid w:val="0037331F"/>
    <w:rsid w:val="00373394"/>
    <w:rsid w:val="00376809"/>
    <w:rsid w:val="00380C7F"/>
    <w:rsid w:val="0038197C"/>
    <w:rsid w:val="00385842"/>
    <w:rsid w:val="0038636A"/>
    <w:rsid w:val="00390B99"/>
    <w:rsid w:val="00393EEA"/>
    <w:rsid w:val="00394302"/>
    <w:rsid w:val="00396463"/>
    <w:rsid w:val="00396D75"/>
    <w:rsid w:val="003A643F"/>
    <w:rsid w:val="003A64EE"/>
    <w:rsid w:val="003B10AA"/>
    <w:rsid w:val="003B3927"/>
    <w:rsid w:val="003C36C8"/>
    <w:rsid w:val="003D0DDE"/>
    <w:rsid w:val="003D672E"/>
    <w:rsid w:val="003E6FA8"/>
    <w:rsid w:val="003F1523"/>
    <w:rsid w:val="003F1B44"/>
    <w:rsid w:val="00400C9A"/>
    <w:rsid w:val="00404BF7"/>
    <w:rsid w:val="0040712A"/>
    <w:rsid w:val="004107D3"/>
    <w:rsid w:val="00433C1B"/>
    <w:rsid w:val="00437BA9"/>
    <w:rsid w:val="00440386"/>
    <w:rsid w:val="00441AF4"/>
    <w:rsid w:val="00442CB1"/>
    <w:rsid w:val="00447386"/>
    <w:rsid w:val="004551FD"/>
    <w:rsid w:val="004564E0"/>
    <w:rsid w:val="004604B8"/>
    <w:rsid w:val="0046121A"/>
    <w:rsid w:val="00462EFB"/>
    <w:rsid w:val="00464E48"/>
    <w:rsid w:val="004657C0"/>
    <w:rsid w:val="004675F2"/>
    <w:rsid w:val="004702BB"/>
    <w:rsid w:val="004727B8"/>
    <w:rsid w:val="00476850"/>
    <w:rsid w:val="00480288"/>
    <w:rsid w:val="0048282C"/>
    <w:rsid w:val="00483CB1"/>
    <w:rsid w:val="004852F7"/>
    <w:rsid w:val="004876C0"/>
    <w:rsid w:val="004917D0"/>
    <w:rsid w:val="004A0A5B"/>
    <w:rsid w:val="004A3DBD"/>
    <w:rsid w:val="004A4D17"/>
    <w:rsid w:val="004A4EF8"/>
    <w:rsid w:val="004A57F4"/>
    <w:rsid w:val="004B1729"/>
    <w:rsid w:val="004B17FA"/>
    <w:rsid w:val="004B235A"/>
    <w:rsid w:val="004B40DF"/>
    <w:rsid w:val="004B6E0B"/>
    <w:rsid w:val="004B7F12"/>
    <w:rsid w:val="004B7FE9"/>
    <w:rsid w:val="004C69BC"/>
    <w:rsid w:val="004D3FCB"/>
    <w:rsid w:val="004D6040"/>
    <w:rsid w:val="004E0278"/>
    <w:rsid w:val="004E1258"/>
    <w:rsid w:val="004F1471"/>
    <w:rsid w:val="004F38F7"/>
    <w:rsid w:val="004F59ED"/>
    <w:rsid w:val="004F61B1"/>
    <w:rsid w:val="004F6E19"/>
    <w:rsid w:val="004F7A3B"/>
    <w:rsid w:val="00500770"/>
    <w:rsid w:val="00502316"/>
    <w:rsid w:val="005039F6"/>
    <w:rsid w:val="00504FAC"/>
    <w:rsid w:val="00525E47"/>
    <w:rsid w:val="005274C1"/>
    <w:rsid w:val="005310DB"/>
    <w:rsid w:val="00531765"/>
    <w:rsid w:val="00544726"/>
    <w:rsid w:val="005515EC"/>
    <w:rsid w:val="005520F0"/>
    <w:rsid w:val="00554687"/>
    <w:rsid w:val="005554FA"/>
    <w:rsid w:val="00560275"/>
    <w:rsid w:val="005636AD"/>
    <w:rsid w:val="005638F8"/>
    <w:rsid w:val="00564CA4"/>
    <w:rsid w:val="00570C36"/>
    <w:rsid w:val="00570D4A"/>
    <w:rsid w:val="00571301"/>
    <w:rsid w:val="0057155F"/>
    <w:rsid w:val="005733AC"/>
    <w:rsid w:val="00573A6E"/>
    <w:rsid w:val="00574581"/>
    <w:rsid w:val="00580416"/>
    <w:rsid w:val="00580EE6"/>
    <w:rsid w:val="00581F5F"/>
    <w:rsid w:val="00582FB1"/>
    <w:rsid w:val="005841C2"/>
    <w:rsid w:val="005903F9"/>
    <w:rsid w:val="005945B3"/>
    <w:rsid w:val="00595D51"/>
    <w:rsid w:val="00597E75"/>
    <w:rsid w:val="005A1C16"/>
    <w:rsid w:val="005A1CC8"/>
    <w:rsid w:val="005A2E33"/>
    <w:rsid w:val="005A4BF0"/>
    <w:rsid w:val="005A54F7"/>
    <w:rsid w:val="005A5EFA"/>
    <w:rsid w:val="005A6BDF"/>
    <w:rsid w:val="005B20E2"/>
    <w:rsid w:val="005B4E89"/>
    <w:rsid w:val="005B565B"/>
    <w:rsid w:val="005C71A7"/>
    <w:rsid w:val="005D138F"/>
    <w:rsid w:val="005D178F"/>
    <w:rsid w:val="005D5721"/>
    <w:rsid w:val="005E0C95"/>
    <w:rsid w:val="005E6AA7"/>
    <w:rsid w:val="00612C70"/>
    <w:rsid w:val="00613B9E"/>
    <w:rsid w:val="00613F3C"/>
    <w:rsid w:val="00615D3A"/>
    <w:rsid w:val="00616BB8"/>
    <w:rsid w:val="0062360B"/>
    <w:rsid w:val="00636103"/>
    <w:rsid w:val="00645DBF"/>
    <w:rsid w:val="00650FB1"/>
    <w:rsid w:val="00661F9D"/>
    <w:rsid w:val="00662CDD"/>
    <w:rsid w:val="00663C6D"/>
    <w:rsid w:val="00667004"/>
    <w:rsid w:val="00667C96"/>
    <w:rsid w:val="006719A9"/>
    <w:rsid w:val="0068059E"/>
    <w:rsid w:val="006810EF"/>
    <w:rsid w:val="00682873"/>
    <w:rsid w:val="006877FD"/>
    <w:rsid w:val="00694505"/>
    <w:rsid w:val="006A3546"/>
    <w:rsid w:val="006A39AF"/>
    <w:rsid w:val="006A765B"/>
    <w:rsid w:val="006B1C4B"/>
    <w:rsid w:val="006B4A85"/>
    <w:rsid w:val="006B5251"/>
    <w:rsid w:val="006B57FD"/>
    <w:rsid w:val="006C1C82"/>
    <w:rsid w:val="006C262A"/>
    <w:rsid w:val="006C30EC"/>
    <w:rsid w:val="006C350F"/>
    <w:rsid w:val="006C4C90"/>
    <w:rsid w:val="006C53E1"/>
    <w:rsid w:val="006C73ED"/>
    <w:rsid w:val="006D43D7"/>
    <w:rsid w:val="006E097D"/>
    <w:rsid w:val="006E1639"/>
    <w:rsid w:val="006E190B"/>
    <w:rsid w:val="006E1D2B"/>
    <w:rsid w:val="006E4D06"/>
    <w:rsid w:val="006F205E"/>
    <w:rsid w:val="006F615B"/>
    <w:rsid w:val="006F6203"/>
    <w:rsid w:val="006F6A0F"/>
    <w:rsid w:val="00703010"/>
    <w:rsid w:val="00706AD6"/>
    <w:rsid w:val="00706F0B"/>
    <w:rsid w:val="00713449"/>
    <w:rsid w:val="00714350"/>
    <w:rsid w:val="00715063"/>
    <w:rsid w:val="0071684A"/>
    <w:rsid w:val="007168F7"/>
    <w:rsid w:val="007235D1"/>
    <w:rsid w:val="00730826"/>
    <w:rsid w:val="00731B10"/>
    <w:rsid w:val="00735A38"/>
    <w:rsid w:val="007367F4"/>
    <w:rsid w:val="00740A76"/>
    <w:rsid w:val="00740BAD"/>
    <w:rsid w:val="00741A88"/>
    <w:rsid w:val="0074203A"/>
    <w:rsid w:val="0074224A"/>
    <w:rsid w:val="00744B21"/>
    <w:rsid w:val="007456F0"/>
    <w:rsid w:val="00754656"/>
    <w:rsid w:val="00754F70"/>
    <w:rsid w:val="007554EF"/>
    <w:rsid w:val="00755D90"/>
    <w:rsid w:val="00770676"/>
    <w:rsid w:val="00774421"/>
    <w:rsid w:val="0077449D"/>
    <w:rsid w:val="00777DE4"/>
    <w:rsid w:val="00780193"/>
    <w:rsid w:val="00784689"/>
    <w:rsid w:val="007967ED"/>
    <w:rsid w:val="007A15D6"/>
    <w:rsid w:val="007A6258"/>
    <w:rsid w:val="007B04DD"/>
    <w:rsid w:val="007B086A"/>
    <w:rsid w:val="007B1800"/>
    <w:rsid w:val="007B61E2"/>
    <w:rsid w:val="007C0CAC"/>
    <w:rsid w:val="007C16C2"/>
    <w:rsid w:val="007C4072"/>
    <w:rsid w:val="007D5931"/>
    <w:rsid w:val="007D6077"/>
    <w:rsid w:val="007D68A2"/>
    <w:rsid w:val="007E2B42"/>
    <w:rsid w:val="007E3DEA"/>
    <w:rsid w:val="007F028C"/>
    <w:rsid w:val="007F599A"/>
    <w:rsid w:val="007F711F"/>
    <w:rsid w:val="0080125C"/>
    <w:rsid w:val="00802EA9"/>
    <w:rsid w:val="008030E6"/>
    <w:rsid w:val="00812FBE"/>
    <w:rsid w:val="008143A2"/>
    <w:rsid w:val="00822FA5"/>
    <w:rsid w:val="00826139"/>
    <w:rsid w:val="008402D8"/>
    <w:rsid w:val="00842C01"/>
    <w:rsid w:val="00843BFF"/>
    <w:rsid w:val="008448D2"/>
    <w:rsid w:val="00846F9B"/>
    <w:rsid w:val="00847AFA"/>
    <w:rsid w:val="00850EC5"/>
    <w:rsid w:val="00851338"/>
    <w:rsid w:val="00852FE0"/>
    <w:rsid w:val="00863045"/>
    <w:rsid w:val="008644FC"/>
    <w:rsid w:val="00867C6E"/>
    <w:rsid w:val="0087227D"/>
    <w:rsid w:val="00872700"/>
    <w:rsid w:val="00874D3A"/>
    <w:rsid w:val="008829BB"/>
    <w:rsid w:val="008842AE"/>
    <w:rsid w:val="00885488"/>
    <w:rsid w:val="00891468"/>
    <w:rsid w:val="008A0D26"/>
    <w:rsid w:val="008A2B61"/>
    <w:rsid w:val="008C249A"/>
    <w:rsid w:val="008C4ECF"/>
    <w:rsid w:val="008D0037"/>
    <w:rsid w:val="008D0BC0"/>
    <w:rsid w:val="008D79C0"/>
    <w:rsid w:val="008D7DDE"/>
    <w:rsid w:val="008E374D"/>
    <w:rsid w:val="008E58FA"/>
    <w:rsid w:val="008E6C18"/>
    <w:rsid w:val="008E7A37"/>
    <w:rsid w:val="008F1B96"/>
    <w:rsid w:val="00900E19"/>
    <w:rsid w:val="00900E2B"/>
    <w:rsid w:val="00900FF4"/>
    <w:rsid w:val="009011A0"/>
    <w:rsid w:val="009025C7"/>
    <w:rsid w:val="00905FEE"/>
    <w:rsid w:val="009163FF"/>
    <w:rsid w:val="009203D0"/>
    <w:rsid w:val="00920438"/>
    <w:rsid w:val="00921FC3"/>
    <w:rsid w:val="00922105"/>
    <w:rsid w:val="009257FF"/>
    <w:rsid w:val="00930926"/>
    <w:rsid w:val="00934654"/>
    <w:rsid w:val="00935A30"/>
    <w:rsid w:val="00935AB6"/>
    <w:rsid w:val="00940A25"/>
    <w:rsid w:val="0094126E"/>
    <w:rsid w:val="00941E5E"/>
    <w:rsid w:val="00943F96"/>
    <w:rsid w:val="00947468"/>
    <w:rsid w:val="00950173"/>
    <w:rsid w:val="00952A7F"/>
    <w:rsid w:val="0095697C"/>
    <w:rsid w:val="00956AE4"/>
    <w:rsid w:val="0096233E"/>
    <w:rsid w:val="0096271C"/>
    <w:rsid w:val="0096581B"/>
    <w:rsid w:val="00967C0C"/>
    <w:rsid w:val="009716C2"/>
    <w:rsid w:val="00971898"/>
    <w:rsid w:val="0097590A"/>
    <w:rsid w:val="00983916"/>
    <w:rsid w:val="009840D6"/>
    <w:rsid w:val="009911A6"/>
    <w:rsid w:val="00995462"/>
    <w:rsid w:val="00997769"/>
    <w:rsid w:val="009A033C"/>
    <w:rsid w:val="009A13BA"/>
    <w:rsid w:val="009A4170"/>
    <w:rsid w:val="009A6EE5"/>
    <w:rsid w:val="009A71AE"/>
    <w:rsid w:val="009B1029"/>
    <w:rsid w:val="009B13C2"/>
    <w:rsid w:val="009B1F1A"/>
    <w:rsid w:val="009C4500"/>
    <w:rsid w:val="009C5670"/>
    <w:rsid w:val="009D0E3B"/>
    <w:rsid w:val="009D5D2E"/>
    <w:rsid w:val="009E3D50"/>
    <w:rsid w:val="009E4163"/>
    <w:rsid w:val="009E66D7"/>
    <w:rsid w:val="009F2C09"/>
    <w:rsid w:val="009F3057"/>
    <w:rsid w:val="009F4916"/>
    <w:rsid w:val="00A16346"/>
    <w:rsid w:val="00A2542A"/>
    <w:rsid w:val="00A3033D"/>
    <w:rsid w:val="00A3108B"/>
    <w:rsid w:val="00A33083"/>
    <w:rsid w:val="00A43AC5"/>
    <w:rsid w:val="00A466D5"/>
    <w:rsid w:val="00A4704E"/>
    <w:rsid w:val="00A53760"/>
    <w:rsid w:val="00A54C31"/>
    <w:rsid w:val="00A575FB"/>
    <w:rsid w:val="00A57E14"/>
    <w:rsid w:val="00A600CD"/>
    <w:rsid w:val="00A61DE2"/>
    <w:rsid w:val="00A75E16"/>
    <w:rsid w:val="00A76FEC"/>
    <w:rsid w:val="00A820AF"/>
    <w:rsid w:val="00A876B9"/>
    <w:rsid w:val="00A920D3"/>
    <w:rsid w:val="00A97440"/>
    <w:rsid w:val="00A9745B"/>
    <w:rsid w:val="00AA098A"/>
    <w:rsid w:val="00AA1CC6"/>
    <w:rsid w:val="00AA3ACF"/>
    <w:rsid w:val="00AB189F"/>
    <w:rsid w:val="00AB402D"/>
    <w:rsid w:val="00AB4AED"/>
    <w:rsid w:val="00AB5262"/>
    <w:rsid w:val="00AC6F39"/>
    <w:rsid w:val="00AD00C4"/>
    <w:rsid w:val="00AD0D1D"/>
    <w:rsid w:val="00AD1416"/>
    <w:rsid w:val="00AD3383"/>
    <w:rsid w:val="00AD5850"/>
    <w:rsid w:val="00AE60E5"/>
    <w:rsid w:val="00AE6D40"/>
    <w:rsid w:val="00AF1959"/>
    <w:rsid w:val="00AF5018"/>
    <w:rsid w:val="00AF690B"/>
    <w:rsid w:val="00B01CD3"/>
    <w:rsid w:val="00B065DD"/>
    <w:rsid w:val="00B14099"/>
    <w:rsid w:val="00B16763"/>
    <w:rsid w:val="00B172B5"/>
    <w:rsid w:val="00B2206A"/>
    <w:rsid w:val="00B2225D"/>
    <w:rsid w:val="00B265C2"/>
    <w:rsid w:val="00B41F52"/>
    <w:rsid w:val="00B43300"/>
    <w:rsid w:val="00B45949"/>
    <w:rsid w:val="00B47BB6"/>
    <w:rsid w:val="00B56FD2"/>
    <w:rsid w:val="00B60532"/>
    <w:rsid w:val="00B63EA1"/>
    <w:rsid w:val="00B6699F"/>
    <w:rsid w:val="00B728FF"/>
    <w:rsid w:val="00B746C7"/>
    <w:rsid w:val="00B75FA5"/>
    <w:rsid w:val="00B7665C"/>
    <w:rsid w:val="00B770D4"/>
    <w:rsid w:val="00B77EF8"/>
    <w:rsid w:val="00B8208D"/>
    <w:rsid w:val="00B829C9"/>
    <w:rsid w:val="00B86145"/>
    <w:rsid w:val="00B9005E"/>
    <w:rsid w:val="00B9389D"/>
    <w:rsid w:val="00BA27A1"/>
    <w:rsid w:val="00BA2889"/>
    <w:rsid w:val="00BA48E0"/>
    <w:rsid w:val="00BB0CA3"/>
    <w:rsid w:val="00BB49B3"/>
    <w:rsid w:val="00BC4CEA"/>
    <w:rsid w:val="00BD53C5"/>
    <w:rsid w:val="00BD5B85"/>
    <w:rsid w:val="00BE4EFE"/>
    <w:rsid w:val="00BE56AB"/>
    <w:rsid w:val="00BF21E4"/>
    <w:rsid w:val="00BF23FE"/>
    <w:rsid w:val="00BF3626"/>
    <w:rsid w:val="00BF7B55"/>
    <w:rsid w:val="00C002E7"/>
    <w:rsid w:val="00C03466"/>
    <w:rsid w:val="00C07463"/>
    <w:rsid w:val="00C10E0A"/>
    <w:rsid w:val="00C24CFA"/>
    <w:rsid w:val="00C25396"/>
    <w:rsid w:val="00C32FC9"/>
    <w:rsid w:val="00C372B9"/>
    <w:rsid w:val="00C377F2"/>
    <w:rsid w:val="00C4041A"/>
    <w:rsid w:val="00C42D71"/>
    <w:rsid w:val="00C45A2A"/>
    <w:rsid w:val="00C5039A"/>
    <w:rsid w:val="00C53723"/>
    <w:rsid w:val="00C60C01"/>
    <w:rsid w:val="00C60C1F"/>
    <w:rsid w:val="00C63A16"/>
    <w:rsid w:val="00C66396"/>
    <w:rsid w:val="00C67A38"/>
    <w:rsid w:val="00C67E01"/>
    <w:rsid w:val="00C753ED"/>
    <w:rsid w:val="00C820F6"/>
    <w:rsid w:val="00C8521B"/>
    <w:rsid w:val="00C87659"/>
    <w:rsid w:val="00C87742"/>
    <w:rsid w:val="00CA2C77"/>
    <w:rsid w:val="00CA3193"/>
    <w:rsid w:val="00CB5F3F"/>
    <w:rsid w:val="00CC0950"/>
    <w:rsid w:val="00CC2E66"/>
    <w:rsid w:val="00CC34DD"/>
    <w:rsid w:val="00CC69D4"/>
    <w:rsid w:val="00CD3B95"/>
    <w:rsid w:val="00CD4B62"/>
    <w:rsid w:val="00CD60E2"/>
    <w:rsid w:val="00CE0AC8"/>
    <w:rsid w:val="00CE1AB8"/>
    <w:rsid w:val="00CE1E33"/>
    <w:rsid w:val="00CE57C5"/>
    <w:rsid w:val="00CF687C"/>
    <w:rsid w:val="00D00170"/>
    <w:rsid w:val="00D05C69"/>
    <w:rsid w:val="00D16FBD"/>
    <w:rsid w:val="00D229A6"/>
    <w:rsid w:val="00D231C6"/>
    <w:rsid w:val="00D2426B"/>
    <w:rsid w:val="00D24CBE"/>
    <w:rsid w:val="00D308FC"/>
    <w:rsid w:val="00D32A0D"/>
    <w:rsid w:val="00D4487F"/>
    <w:rsid w:val="00D44CFD"/>
    <w:rsid w:val="00D508F1"/>
    <w:rsid w:val="00D56F04"/>
    <w:rsid w:val="00D61B25"/>
    <w:rsid w:val="00D64FB6"/>
    <w:rsid w:val="00D65BF5"/>
    <w:rsid w:val="00D67436"/>
    <w:rsid w:val="00D715E4"/>
    <w:rsid w:val="00D7161A"/>
    <w:rsid w:val="00D723D6"/>
    <w:rsid w:val="00D77467"/>
    <w:rsid w:val="00D80342"/>
    <w:rsid w:val="00D820F4"/>
    <w:rsid w:val="00D82D34"/>
    <w:rsid w:val="00D82E30"/>
    <w:rsid w:val="00D83731"/>
    <w:rsid w:val="00D8416A"/>
    <w:rsid w:val="00D848B8"/>
    <w:rsid w:val="00D9595D"/>
    <w:rsid w:val="00DA00B2"/>
    <w:rsid w:val="00DA271B"/>
    <w:rsid w:val="00DA3312"/>
    <w:rsid w:val="00DB2265"/>
    <w:rsid w:val="00DB25FF"/>
    <w:rsid w:val="00DB5DF7"/>
    <w:rsid w:val="00DB5E0C"/>
    <w:rsid w:val="00DC251D"/>
    <w:rsid w:val="00DC6857"/>
    <w:rsid w:val="00DD73B5"/>
    <w:rsid w:val="00DE0914"/>
    <w:rsid w:val="00DE2D24"/>
    <w:rsid w:val="00DE2F5A"/>
    <w:rsid w:val="00DE320E"/>
    <w:rsid w:val="00DE3A6F"/>
    <w:rsid w:val="00DF524A"/>
    <w:rsid w:val="00E04741"/>
    <w:rsid w:val="00E128DA"/>
    <w:rsid w:val="00E12B5D"/>
    <w:rsid w:val="00E132FB"/>
    <w:rsid w:val="00E24E0D"/>
    <w:rsid w:val="00E26EB2"/>
    <w:rsid w:val="00E367A7"/>
    <w:rsid w:val="00E4287F"/>
    <w:rsid w:val="00E42A7A"/>
    <w:rsid w:val="00E42BAB"/>
    <w:rsid w:val="00E42EC9"/>
    <w:rsid w:val="00E46160"/>
    <w:rsid w:val="00E46585"/>
    <w:rsid w:val="00E47F3D"/>
    <w:rsid w:val="00E51348"/>
    <w:rsid w:val="00E537FE"/>
    <w:rsid w:val="00E53A6F"/>
    <w:rsid w:val="00E53B7C"/>
    <w:rsid w:val="00E55C1F"/>
    <w:rsid w:val="00E61649"/>
    <w:rsid w:val="00E65B6C"/>
    <w:rsid w:val="00E711BE"/>
    <w:rsid w:val="00E73457"/>
    <w:rsid w:val="00E80794"/>
    <w:rsid w:val="00E941C8"/>
    <w:rsid w:val="00EA1CE3"/>
    <w:rsid w:val="00EA52E4"/>
    <w:rsid w:val="00EB3390"/>
    <w:rsid w:val="00EC06A4"/>
    <w:rsid w:val="00EC244B"/>
    <w:rsid w:val="00EC713B"/>
    <w:rsid w:val="00ED5CFC"/>
    <w:rsid w:val="00ED5FD5"/>
    <w:rsid w:val="00EE137D"/>
    <w:rsid w:val="00EE23ED"/>
    <w:rsid w:val="00EE3941"/>
    <w:rsid w:val="00EE3E19"/>
    <w:rsid w:val="00EE6CD7"/>
    <w:rsid w:val="00EE7168"/>
    <w:rsid w:val="00EF1BF7"/>
    <w:rsid w:val="00EF1C40"/>
    <w:rsid w:val="00F01B84"/>
    <w:rsid w:val="00F03458"/>
    <w:rsid w:val="00F0607A"/>
    <w:rsid w:val="00F11D24"/>
    <w:rsid w:val="00F12DC5"/>
    <w:rsid w:val="00F1364B"/>
    <w:rsid w:val="00F23C32"/>
    <w:rsid w:val="00F3001F"/>
    <w:rsid w:val="00F3064F"/>
    <w:rsid w:val="00F346E9"/>
    <w:rsid w:val="00F35806"/>
    <w:rsid w:val="00F37BA0"/>
    <w:rsid w:val="00F406E8"/>
    <w:rsid w:val="00F40EB7"/>
    <w:rsid w:val="00F419CA"/>
    <w:rsid w:val="00F438B6"/>
    <w:rsid w:val="00F46C50"/>
    <w:rsid w:val="00F46FF1"/>
    <w:rsid w:val="00F5464A"/>
    <w:rsid w:val="00F55295"/>
    <w:rsid w:val="00F559A7"/>
    <w:rsid w:val="00F5710B"/>
    <w:rsid w:val="00F70B1B"/>
    <w:rsid w:val="00F7133A"/>
    <w:rsid w:val="00F729A3"/>
    <w:rsid w:val="00F76819"/>
    <w:rsid w:val="00F8236F"/>
    <w:rsid w:val="00F862A6"/>
    <w:rsid w:val="00F91509"/>
    <w:rsid w:val="00F9215A"/>
    <w:rsid w:val="00FA07E1"/>
    <w:rsid w:val="00FA22D3"/>
    <w:rsid w:val="00FA6FA5"/>
    <w:rsid w:val="00FA73F4"/>
    <w:rsid w:val="00FB3574"/>
    <w:rsid w:val="00FB52EB"/>
    <w:rsid w:val="00FC0463"/>
    <w:rsid w:val="00FC6E4C"/>
    <w:rsid w:val="00FD01F7"/>
    <w:rsid w:val="00FD1381"/>
    <w:rsid w:val="00FD33C6"/>
    <w:rsid w:val="00FD67B5"/>
    <w:rsid w:val="00FE5660"/>
    <w:rsid w:val="00FE7E04"/>
    <w:rsid w:val="00FF3093"/>
    <w:rsid w:val="00FF32BA"/>
    <w:rsid w:val="00FF60E6"/>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4CA3C"/>
  <w15:chartTrackingRefBased/>
  <w15:docId w15:val="{978F6991-F840-4C74-BFE3-6396244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342"/>
    <w:rPr>
      <w:rFonts w:ascii="Times New Roman" w:eastAsiaTheme="minorHAnsi" w:hAnsi="Times New Roman"/>
      <w:sz w:val="24"/>
    </w:rPr>
  </w:style>
  <w:style w:type="paragraph" w:styleId="Heading1">
    <w:name w:val="heading 1"/>
    <w:basedOn w:val="Normal"/>
    <w:next w:val="Normal"/>
    <w:link w:val="Heading1Char"/>
    <w:uiPriority w:val="9"/>
    <w:qFormat/>
    <w:rsid w:val="0046121A"/>
    <w:pPr>
      <w:keepNext/>
      <w:keepLines/>
      <w:spacing w:before="360" w:after="80" w:line="240" w:lineRule="auto"/>
      <w:ind w:firstLine="720"/>
      <w:jc w:val="center"/>
      <w:outlineLvl w:val="0"/>
    </w:pPr>
    <w:rPr>
      <w:rFonts w:eastAsiaTheme="majorEastAsia" w:cstheme="majorBidi"/>
      <w:b/>
      <w:kern w:val="0"/>
      <w:sz w:val="32"/>
      <w:szCs w:val="40"/>
      <w14:ligatures w14:val="none"/>
    </w:rPr>
  </w:style>
  <w:style w:type="paragraph" w:styleId="Heading2">
    <w:name w:val="heading 2"/>
    <w:basedOn w:val="Normal"/>
    <w:next w:val="Normal"/>
    <w:link w:val="Heading2Char"/>
    <w:uiPriority w:val="9"/>
    <w:unhideWhenUsed/>
    <w:qFormat/>
    <w:rsid w:val="009A033C"/>
    <w:pPr>
      <w:keepNext/>
      <w:keepLines/>
      <w:spacing w:before="160" w:after="80" w:line="240" w:lineRule="auto"/>
      <w:ind w:firstLine="720"/>
      <w:jc w:val="both"/>
      <w:outlineLvl w:val="1"/>
    </w:pPr>
    <w:rPr>
      <w:rFonts w:eastAsiaTheme="majorEastAsia" w:cstheme="majorBidi"/>
      <w:b/>
      <w:kern w:val="0"/>
      <w:sz w:val="26"/>
      <w:szCs w:val="32"/>
      <w14:ligatures w14:val="none"/>
    </w:rPr>
  </w:style>
  <w:style w:type="paragraph" w:styleId="Heading3">
    <w:name w:val="heading 3"/>
    <w:basedOn w:val="Normal"/>
    <w:next w:val="Normal"/>
    <w:link w:val="Heading3Char"/>
    <w:uiPriority w:val="9"/>
    <w:unhideWhenUsed/>
    <w:qFormat/>
    <w:rsid w:val="004B17FA"/>
    <w:pPr>
      <w:keepNext/>
      <w:keepLines/>
      <w:spacing w:before="160" w:after="80" w:line="240" w:lineRule="auto"/>
      <w:ind w:firstLine="720"/>
      <w:jc w:val="both"/>
      <w:outlineLvl w:val="2"/>
    </w:pPr>
    <w:rPr>
      <w:rFonts w:eastAsiaTheme="majorEastAsia" w:cstheme="majorBidi"/>
      <w:b/>
      <w:kern w:val="0"/>
      <w:sz w:val="26"/>
      <w:szCs w:val="28"/>
      <w14:ligatures w14:val="none"/>
    </w:rPr>
  </w:style>
  <w:style w:type="paragraph" w:styleId="Heading4">
    <w:name w:val="heading 4"/>
    <w:basedOn w:val="Normal"/>
    <w:next w:val="Normal"/>
    <w:link w:val="Heading4Char"/>
    <w:uiPriority w:val="9"/>
    <w:unhideWhenUsed/>
    <w:qFormat/>
    <w:rsid w:val="00212E3F"/>
    <w:pPr>
      <w:keepNext/>
      <w:keepLines/>
      <w:spacing w:before="80" w:after="40" w:line="240" w:lineRule="auto"/>
      <w:ind w:firstLine="720"/>
      <w:outlineLvl w:val="3"/>
    </w:pPr>
    <w:rPr>
      <w:rFonts w:asciiTheme="minorHAnsi" w:eastAsiaTheme="majorEastAsia" w:hAnsiTheme="minorHAnsi" w:cstheme="majorBidi"/>
      <w:i/>
      <w:iCs/>
      <w:color w:val="0F4761" w:themeColor="accent1" w:themeShade="BF"/>
      <w:kern w:val="0"/>
      <w:sz w:val="28"/>
      <w:szCs w:val="24"/>
      <w14:ligatures w14:val="none"/>
    </w:rPr>
  </w:style>
  <w:style w:type="paragraph" w:styleId="Heading5">
    <w:name w:val="heading 5"/>
    <w:basedOn w:val="Normal"/>
    <w:next w:val="Normal"/>
    <w:link w:val="Heading5Char"/>
    <w:uiPriority w:val="9"/>
    <w:unhideWhenUsed/>
    <w:qFormat/>
    <w:rsid w:val="00212E3F"/>
    <w:pPr>
      <w:keepNext/>
      <w:keepLines/>
      <w:spacing w:before="80" w:after="40" w:line="240" w:lineRule="auto"/>
      <w:ind w:firstLine="720"/>
      <w:outlineLvl w:val="4"/>
    </w:pPr>
    <w:rPr>
      <w:rFonts w:asciiTheme="minorHAnsi" w:eastAsiaTheme="majorEastAsia" w:hAnsiTheme="minorHAnsi" w:cstheme="majorBidi"/>
      <w:color w:val="0F4761" w:themeColor="accent1" w:themeShade="BF"/>
      <w:kern w:val="0"/>
      <w:sz w:val="28"/>
      <w:szCs w:val="24"/>
      <w14:ligatures w14:val="none"/>
    </w:rPr>
  </w:style>
  <w:style w:type="paragraph" w:styleId="Heading6">
    <w:name w:val="heading 6"/>
    <w:basedOn w:val="Normal"/>
    <w:next w:val="Normal"/>
    <w:link w:val="Heading6Char"/>
    <w:uiPriority w:val="9"/>
    <w:semiHidden/>
    <w:unhideWhenUsed/>
    <w:qFormat/>
    <w:rsid w:val="00212E3F"/>
    <w:pPr>
      <w:keepNext/>
      <w:keepLines/>
      <w:spacing w:before="40" w:after="0" w:line="240" w:lineRule="auto"/>
      <w:ind w:firstLine="720"/>
      <w:outlineLvl w:val="5"/>
    </w:pPr>
    <w:rPr>
      <w:rFonts w:asciiTheme="minorHAnsi" w:eastAsiaTheme="majorEastAsia" w:hAnsiTheme="minorHAnsi" w:cstheme="majorBidi"/>
      <w:i/>
      <w:iCs/>
      <w:color w:val="595959" w:themeColor="text1" w:themeTint="A6"/>
      <w:kern w:val="0"/>
      <w:sz w:val="28"/>
      <w:szCs w:val="24"/>
      <w14:ligatures w14:val="none"/>
    </w:rPr>
  </w:style>
  <w:style w:type="paragraph" w:styleId="Heading7">
    <w:name w:val="heading 7"/>
    <w:basedOn w:val="Normal"/>
    <w:next w:val="Normal"/>
    <w:link w:val="Heading7Char"/>
    <w:uiPriority w:val="9"/>
    <w:semiHidden/>
    <w:unhideWhenUsed/>
    <w:qFormat/>
    <w:rsid w:val="00212E3F"/>
    <w:pPr>
      <w:keepNext/>
      <w:keepLines/>
      <w:spacing w:before="40" w:after="0" w:line="240" w:lineRule="auto"/>
      <w:ind w:firstLine="720"/>
      <w:outlineLvl w:val="6"/>
    </w:pPr>
    <w:rPr>
      <w:rFonts w:asciiTheme="minorHAnsi" w:eastAsiaTheme="majorEastAsia" w:hAnsiTheme="minorHAnsi" w:cstheme="majorBidi"/>
      <w:color w:val="595959" w:themeColor="text1" w:themeTint="A6"/>
      <w:kern w:val="0"/>
      <w:sz w:val="28"/>
      <w:szCs w:val="24"/>
      <w14:ligatures w14:val="none"/>
    </w:rPr>
  </w:style>
  <w:style w:type="paragraph" w:styleId="Heading8">
    <w:name w:val="heading 8"/>
    <w:basedOn w:val="Normal"/>
    <w:next w:val="Normal"/>
    <w:link w:val="Heading8Char"/>
    <w:uiPriority w:val="9"/>
    <w:semiHidden/>
    <w:unhideWhenUsed/>
    <w:qFormat/>
    <w:rsid w:val="00212E3F"/>
    <w:pPr>
      <w:keepNext/>
      <w:keepLines/>
      <w:spacing w:after="0" w:line="240" w:lineRule="auto"/>
      <w:ind w:firstLine="720"/>
      <w:outlineLvl w:val="7"/>
    </w:pPr>
    <w:rPr>
      <w:rFonts w:asciiTheme="minorHAnsi" w:eastAsiaTheme="majorEastAsia" w:hAnsiTheme="minorHAnsi" w:cstheme="majorBidi"/>
      <w:i/>
      <w:iCs/>
      <w:color w:val="272727" w:themeColor="text1" w:themeTint="D8"/>
      <w:kern w:val="0"/>
      <w:sz w:val="28"/>
      <w:szCs w:val="24"/>
      <w14:ligatures w14:val="none"/>
    </w:rPr>
  </w:style>
  <w:style w:type="paragraph" w:styleId="Heading9">
    <w:name w:val="heading 9"/>
    <w:basedOn w:val="Normal"/>
    <w:next w:val="Normal"/>
    <w:link w:val="Heading9Char"/>
    <w:uiPriority w:val="9"/>
    <w:semiHidden/>
    <w:unhideWhenUsed/>
    <w:qFormat/>
    <w:rsid w:val="00212E3F"/>
    <w:pPr>
      <w:keepNext/>
      <w:keepLines/>
      <w:spacing w:after="0" w:line="240" w:lineRule="auto"/>
      <w:ind w:firstLine="720"/>
      <w:outlineLvl w:val="8"/>
    </w:pPr>
    <w:rPr>
      <w:rFonts w:asciiTheme="minorHAnsi" w:eastAsiaTheme="majorEastAsia" w:hAnsiTheme="minorHAnsi" w:cstheme="majorBidi"/>
      <w:color w:val="272727" w:themeColor="text1" w:themeTint="D8"/>
      <w:kern w:val="0"/>
      <w:sz w:val="28"/>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21A"/>
    <w:rPr>
      <w:rFonts w:ascii="Times New Roman" w:eastAsiaTheme="majorEastAsia" w:hAnsi="Times New Roman" w:cstheme="majorBidi"/>
      <w:b/>
      <w:kern w:val="0"/>
      <w:sz w:val="32"/>
      <w:szCs w:val="40"/>
      <w14:ligatures w14:val="none"/>
    </w:rPr>
  </w:style>
  <w:style w:type="character" w:customStyle="1" w:styleId="Heading2Char">
    <w:name w:val="Heading 2 Char"/>
    <w:basedOn w:val="DefaultParagraphFont"/>
    <w:link w:val="Heading2"/>
    <w:uiPriority w:val="9"/>
    <w:rsid w:val="009A033C"/>
    <w:rPr>
      <w:rFonts w:ascii="Times New Roman" w:eastAsiaTheme="majorEastAsia" w:hAnsi="Times New Roman" w:cstheme="majorBidi"/>
      <w:b/>
      <w:kern w:val="0"/>
      <w:sz w:val="26"/>
      <w:szCs w:val="32"/>
      <w14:ligatures w14:val="none"/>
    </w:rPr>
  </w:style>
  <w:style w:type="character" w:customStyle="1" w:styleId="Heading3Char">
    <w:name w:val="Heading 3 Char"/>
    <w:basedOn w:val="DefaultParagraphFont"/>
    <w:link w:val="Heading3"/>
    <w:uiPriority w:val="9"/>
    <w:rsid w:val="004B17FA"/>
    <w:rPr>
      <w:rFonts w:ascii="Times New Roman" w:eastAsiaTheme="majorEastAsia" w:hAnsi="Times New Roman" w:cstheme="majorBidi"/>
      <w:b/>
      <w:kern w:val="0"/>
      <w:sz w:val="26"/>
      <w:szCs w:val="28"/>
      <w14:ligatures w14:val="none"/>
    </w:rPr>
  </w:style>
  <w:style w:type="character" w:customStyle="1" w:styleId="Heading4Char">
    <w:name w:val="Heading 4 Char"/>
    <w:basedOn w:val="DefaultParagraphFont"/>
    <w:link w:val="Heading4"/>
    <w:uiPriority w:val="9"/>
    <w:rsid w:val="00212E3F"/>
    <w:rPr>
      <w:rFonts w:eastAsiaTheme="majorEastAsia" w:cstheme="majorBidi"/>
      <w:i/>
      <w:iCs/>
      <w:color w:val="0F4761" w:themeColor="accent1" w:themeShade="BF"/>
      <w:kern w:val="0"/>
      <w:sz w:val="28"/>
      <w:szCs w:val="24"/>
      <w14:ligatures w14:val="none"/>
    </w:rPr>
  </w:style>
  <w:style w:type="character" w:customStyle="1" w:styleId="Heading5Char">
    <w:name w:val="Heading 5 Char"/>
    <w:basedOn w:val="DefaultParagraphFont"/>
    <w:link w:val="Heading5"/>
    <w:uiPriority w:val="9"/>
    <w:rsid w:val="00212E3F"/>
    <w:rPr>
      <w:rFonts w:eastAsiaTheme="majorEastAsia" w:cstheme="majorBidi"/>
      <w:color w:val="0F4761" w:themeColor="accent1" w:themeShade="BF"/>
      <w:kern w:val="0"/>
      <w:sz w:val="28"/>
      <w:szCs w:val="24"/>
      <w14:ligatures w14:val="none"/>
    </w:rPr>
  </w:style>
  <w:style w:type="character" w:customStyle="1" w:styleId="Heading6Char">
    <w:name w:val="Heading 6 Char"/>
    <w:basedOn w:val="DefaultParagraphFont"/>
    <w:link w:val="Heading6"/>
    <w:uiPriority w:val="9"/>
    <w:semiHidden/>
    <w:rsid w:val="00212E3F"/>
    <w:rPr>
      <w:rFonts w:eastAsiaTheme="majorEastAsia" w:cstheme="majorBidi"/>
      <w:i/>
      <w:iCs/>
      <w:color w:val="595959" w:themeColor="text1" w:themeTint="A6"/>
      <w:kern w:val="0"/>
      <w:sz w:val="28"/>
      <w:szCs w:val="24"/>
      <w14:ligatures w14:val="none"/>
    </w:rPr>
  </w:style>
  <w:style w:type="character" w:customStyle="1" w:styleId="Heading7Char">
    <w:name w:val="Heading 7 Char"/>
    <w:basedOn w:val="DefaultParagraphFont"/>
    <w:link w:val="Heading7"/>
    <w:uiPriority w:val="9"/>
    <w:semiHidden/>
    <w:rsid w:val="00212E3F"/>
    <w:rPr>
      <w:rFonts w:eastAsiaTheme="majorEastAsia" w:cstheme="majorBidi"/>
      <w:color w:val="595959" w:themeColor="text1" w:themeTint="A6"/>
      <w:kern w:val="0"/>
      <w:sz w:val="28"/>
      <w:szCs w:val="24"/>
      <w14:ligatures w14:val="none"/>
    </w:rPr>
  </w:style>
  <w:style w:type="character" w:customStyle="1" w:styleId="Heading8Char">
    <w:name w:val="Heading 8 Char"/>
    <w:basedOn w:val="DefaultParagraphFont"/>
    <w:link w:val="Heading8"/>
    <w:uiPriority w:val="9"/>
    <w:semiHidden/>
    <w:rsid w:val="00212E3F"/>
    <w:rPr>
      <w:rFonts w:eastAsiaTheme="majorEastAsia" w:cstheme="majorBidi"/>
      <w:i/>
      <w:iCs/>
      <w:color w:val="272727" w:themeColor="text1" w:themeTint="D8"/>
      <w:kern w:val="0"/>
      <w:sz w:val="28"/>
      <w:szCs w:val="24"/>
      <w14:ligatures w14:val="none"/>
    </w:rPr>
  </w:style>
  <w:style w:type="character" w:customStyle="1" w:styleId="Heading9Char">
    <w:name w:val="Heading 9 Char"/>
    <w:basedOn w:val="DefaultParagraphFont"/>
    <w:link w:val="Heading9"/>
    <w:uiPriority w:val="9"/>
    <w:semiHidden/>
    <w:rsid w:val="00212E3F"/>
    <w:rPr>
      <w:rFonts w:eastAsiaTheme="majorEastAsia" w:cstheme="majorBidi"/>
      <w:color w:val="272727" w:themeColor="text1" w:themeTint="D8"/>
      <w:kern w:val="0"/>
      <w:sz w:val="28"/>
      <w:szCs w:val="24"/>
      <w14:ligatures w14:val="none"/>
    </w:rPr>
  </w:style>
  <w:style w:type="paragraph" w:styleId="Title">
    <w:name w:val="Title"/>
    <w:basedOn w:val="Normal"/>
    <w:next w:val="Normal"/>
    <w:link w:val="TitleChar"/>
    <w:uiPriority w:val="10"/>
    <w:qFormat/>
    <w:rsid w:val="00212E3F"/>
    <w:pPr>
      <w:spacing w:after="80" w:line="240" w:lineRule="auto"/>
      <w:ind w:firstLine="720"/>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212E3F"/>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212E3F"/>
    <w:pPr>
      <w:numPr>
        <w:ilvl w:val="1"/>
      </w:numPr>
      <w:spacing w:line="240" w:lineRule="auto"/>
      <w:ind w:firstLine="720"/>
    </w:pPr>
    <w:rPr>
      <w:rFonts w:asciiTheme="minorHAnsi" w:eastAsiaTheme="majorEastAsia" w:hAnsiTheme="minorHAnsi" w:cstheme="majorBidi"/>
      <w:color w:val="595959" w:themeColor="text1" w:themeTint="A6"/>
      <w:spacing w:val="15"/>
      <w:kern w:val="0"/>
      <w:sz w:val="28"/>
      <w:szCs w:val="28"/>
      <w14:ligatures w14:val="none"/>
    </w:rPr>
  </w:style>
  <w:style w:type="character" w:customStyle="1" w:styleId="SubtitleChar">
    <w:name w:val="Subtitle Char"/>
    <w:basedOn w:val="DefaultParagraphFont"/>
    <w:link w:val="Subtitle"/>
    <w:uiPriority w:val="11"/>
    <w:rsid w:val="00212E3F"/>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212E3F"/>
    <w:pPr>
      <w:spacing w:before="160" w:line="240" w:lineRule="auto"/>
      <w:ind w:firstLine="720"/>
      <w:jc w:val="center"/>
    </w:pPr>
    <w:rPr>
      <w:rFonts w:ascii="VNtimes new roman" w:eastAsia="Times New Roman" w:hAnsi="VNtimes new roman" w:cs="Times New Roman"/>
      <w:i/>
      <w:iCs/>
      <w:color w:val="404040" w:themeColor="text1" w:themeTint="BF"/>
      <w:kern w:val="0"/>
      <w:sz w:val="28"/>
      <w:szCs w:val="24"/>
      <w14:ligatures w14:val="none"/>
    </w:rPr>
  </w:style>
  <w:style w:type="character" w:customStyle="1" w:styleId="QuoteChar">
    <w:name w:val="Quote Char"/>
    <w:basedOn w:val="DefaultParagraphFont"/>
    <w:link w:val="Quote"/>
    <w:uiPriority w:val="29"/>
    <w:rsid w:val="00212E3F"/>
    <w:rPr>
      <w:rFonts w:ascii="VNtimes new roman" w:hAnsi="VNtimes new roman" w:cs="Times New Roman"/>
      <w:i/>
      <w:iCs/>
      <w:color w:val="404040" w:themeColor="text1" w:themeTint="BF"/>
      <w:kern w:val="0"/>
      <w:sz w:val="28"/>
      <w:szCs w:val="24"/>
      <w14:ligatures w14:val="none"/>
    </w:rPr>
  </w:style>
  <w:style w:type="paragraph" w:styleId="ListParagraph">
    <w:name w:val="List Paragraph"/>
    <w:basedOn w:val="Normal"/>
    <w:uiPriority w:val="34"/>
    <w:qFormat/>
    <w:rsid w:val="00212E3F"/>
    <w:pPr>
      <w:spacing w:after="0" w:line="240" w:lineRule="auto"/>
      <w:ind w:left="720" w:firstLine="720"/>
      <w:contextualSpacing/>
    </w:pPr>
    <w:rPr>
      <w:rFonts w:ascii="VNtimes new roman" w:eastAsia="Times New Roman" w:hAnsi="VNtimes new roman" w:cs="Times New Roman"/>
      <w:kern w:val="0"/>
      <w:sz w:val="28"/>
      <w:szCs w:val="24"/>
      <w14:ligatures w14:val="none"/>
    </w:rPr>
  </w:style>
  <w:style w:type="character" w:styleId="IntenseEmphasis">
    <w:name w:val="Intense Emphasis"/>
    <w:basedOn w:val="DefaultParagraphFont"/>
    <w:uiPriority w:val="21"/>
    <w:qFormat/>
    <w:rsid w:val="00212E3F"/>
    <w:rPr>
      <w:i/>
      <w:iCs/>
      <w:color w:val="0F4761" w:themeColor="accent1" w:themeShade="BF"/>
    </w:rPr>
  </w:style>
  <w:style w:type="paragraph" w:styleId="IntenseQuote">
    <w:name w:val="Intense Quote"/>
    <w:basedOn w:val="Normal"/>
    <w:next w:val="Normal"/>
    <w:link w:val="IntenseQuoteChar"/>
    <w:uiPriority w:val="30"/>
    <w:qFormat/>
    <w:rsid w:val="00212E3F"/>
    <w:pPr>
      <w:pBdr>
        <w:top w:val="single" w:sz="4" w:space="10" w:color="0F4761" w:themeColor="accent1" w:themeShade="BF"/>
        <w:bottom w:val="single" w:sz="4" w:space="10" w:color="0F4761" w:themeColor="accent1" w:themeShade="BF"/>
      </w:pBdr>
      <w:spacing w:before="360" w:after="360" w:line="240" w:lineRule="auto"/>
      <w:ind w:left="864" w:right="864" w:firstLine="720"/>
      <w:jc w:val="center"/>
    </w:pPr>
    <w:rPr>
      <w:rFonts w:ascii="VNtimes new roman" w:eastAsia="Times New Roman" w:hAnsi="VNtimes new roman" w:cs="Times New Roman"/>
      <w:i/>
      <w:iCs/>
      <w:color w:val="0F4761" w:themeColor="accent1" w:themeShade="BF"/>
      <w:kern w:val="0"/>
      <w:sz w:val="28"/>
      <w:szCs w:val="24"/>
      <w14:ligatures w14:val="none"/>
    </w:rPr>
  </w:style>
  <w:style w:type="character" w:customStyle="1" w:styleId="IntenseQuoteChar">
    <w:name w:val="Intense Quote Char"/>
    <w:basedOn w:val="DefaultParagraphFont"/>
    <w:link w:val="IntenseQuote"/>
    <w:uiPriority w:val="30"/>
    <w:rsid w:val="00212E3F"/>
    <w:rPr>
      <w:rFonts w:ascii="VNtimes new roman" w:hAnsi="VNtimes new roman" w:cs="Times New Roman"/>
      <w:i/>
      <w:iCs/>
      <w:color w:val="0F4761" w:themeColor="accent1" w:themeShade="BF"/>
      <w:kern w:val="0"/>
      <w:sz w:val="28"/>
      <w:szCs w:val="24"/>
      <w14:ligatures w14:val="none"/>
    </w:rPr>
  </w:style>
  <w:style w:type="character" w:styleId="IntenseReference">
    <w:name w:val="Intense Reference"/>
    <w:basedOn w:val="DefaultParagraphFont"/>
    <w:uiPriority w:val="32"/>
    <w:qFormat/>
    <w:rsid w:val="00212E3F"/>
    <w:rPr>
      <w:b/>
      <w:bCs/>
      <w:smallCaps/>
      <w:color w:val="0F4761" w:themeColor="accent1" w:themeShade="BF"/>
      <w:spacing w:val="5"/>
    </w:rPr>
  </w:style>
  <w:style w:type="table" w:styleId="TableGrid">
    <w:name w:val="Table Grid"/>
    <w:basedOn w:val="TableNormal"/>
    <w:uiPriority w:val="39"/>
    <w:rsid w:val="00212E3F"/>
    <w:pPr>
      <w:spacing w:after="0" w:line="240" w:lineRule="auto"/>
    </w:pPr>
    <w:rPr>
      <w:rFonts w:ascii="Times New Roman" w:eastAsiaTheme="minorHAnsi" w:hAnsi="Times New Roman"/>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254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42A"/>
    <w:rPr>
      <w:rFonts w:ascii="Times New Roman" w:eastAsiaTheme="minorHAnsi" w:hAnsi="Times New Roman"/>
      <w:sz w:val="24"/>
    </w:rPr>
  </w:style>
  <w:style w:type="paragraph" w:styleId="Footer">
    <w:name w:val="footer"/>
    <w:basedOn w:val="Normal"/>
    <w:link w:val="FooterChar"/>
    <w:uiPriority w:val="99"/>
    <w:unhideWhenUsed/>
    <w:rsid w:val="00A254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42A"/>
    <w:rPr>
      <w:rFonts w:ascii="Times New Roman" w:eastAsiaTheme="minorHAnsi" w:hAnsi="Times New Roman"/>
      <w:sz w:val="24"/>
    </w:rPr>
  </w:style>
  <w:style w:type="paragraph" w:styleId="TOCHeading">
    <w:name w:val="TOC Heading"/>
    <w:basedOn w:val="Heading1"/>
    <w:next w:val="Normal"/>
    <w:uiPriority w:val="39"/>
    <w:unhideWhenUsed/>
    <w:qFormat/>
    <w:rsid w:val="008D7DDE"/>
    <w:pPr>
      <w:spacing w:before="240" w:after="0" w:line="259" w:lineRule="auto"/>
      <w:ind w:firstLine="0"/>
      <w:jc w:val="left"/>
      <w:outlineLvl w:val="9"/>
    </w:pPr>
    <w:rPr>
      <w:rFonts w:asciiTheme="majorHAnsi" w:hAnsiTheme="majorHAnsi"/>
      <w:b w:val="0"/>
      <w:color w:val="0F4761" w:themeColor="accent1" w:themeShade="BF"/>
      <w:szCs w:val="32"/>
    </w:rPr>
  </w:style>
  <w:style w:type="paragraph" w:styleId="TOC1">
    <w:name w:val="toc 1"/>
    <w:basedOn w:val="Normal"/>
    <w:next w:val="Normal"/>
    <w:autoRedefine/>
    <w:uiPriority w:val="39"/>
    <w:unhideWhenUsed/>
    <w:rsid w:val="008D7DDE"/>
    <w:pPr>
      <w:spacing w:after="100"/>
    </w:pPr>
  </w:style>
  <w:style w:type="paragraph" w:styleId="TOC2">
    <w:name w:val="toc 2"/>
    <w:basedOn w:val="Normal"/>
    <w:next w:val="Normal"/>
    <w:autoRedefine/>
    <w:uiPriority w:val="39"/>
    <w:unhideWhenUsed/>
    <w:rsid w:val="008D7DDE"/>
    <w:pPr>
      <w:spacing w:after="100"/>
      <w:ind w:left="240"/>
    </w:pPr>
  </w:style>
  <w:style w:type="paragraph" w:styleId="TOC3">
    <w:name w:val="toc 3"/>
    <w:basedOn w:val="Normal"/>
    <w:next w:val="Normal"/>
    <w:autoRedefine/>
    <w:uiPriority w:val="39"/>
    <w:unhideWhenUsed/>
    <w:rsid w:val="008D7DDE"/>
    <w:pPr>
      <w:spacing w:after="100"/>
      <w:ind w:left="480"/>
    </w:pPr>
  </w:style>
  <w:style w:type="character" w:styleId="Hyperlink">
    <w:name w:val="Hyperlink"/>
    <w:basedOn w:val="DefaultParagraphFont"/>
    <w:uiPriority w:val="99"/>
    <w:unhideWhenUsed/>
    <w:rsid w:val="008D7DDE"/>
    <w:rPr>
      <w:color w:val="467886" w:themeColor="hyperlink"/>
      <w:u w:val="single"/>
    </w:rPr>
  </w:style>
  <w:style w:type="character" w:styleId="Strong">
    <w:name w:val="Strong"/>
    <w:basedOn w:val="DefaultParagraphFont"/>
    <w:uiPriority w:val="22"/>
    <w:qFormat/>
    <w:rsid w:val="00BC4CEA"/>
    <w:rPr>
      <w:b/>
      <w:bCs/>
    </w:rPr>
  </w:style>
  <w:style w:type="paragraph" w:styleId="TOC5">
    <w:name w:val="toc 5"/>
    <w:basedOn w:val="Normal"/>
    <w:next w:val="Normal"/>
    <w:autoRedefine/>
    <w:uiPriority w:val="39"/>
    <w:unhideWhenUsed/>
    <w:rsid w:val="00B172B5"/>
    <w:pPr>
      <w:tabs>
        <w:tab w:val="right" w:leader="dot" w:pos="9062"/>
      </w:tabs>
      <w:spacing w:before="120" w:after="0" w:line="360" w:lineRule="auto"/>
      <w:jc w:val="center"/>
    </w:pPr>
    <w:rPr>
      <w:rFonts w:eastAsia="Times New Roman" w:cs="Times New Roman"/>
      <w:noProof/>
      <w:lang w:val="vi-VN"/>
    </w:rPr>
  </w:style>
  <w:style w:type="paragraph" w:styleId="TOC4">
    <w:name w:val="toc 4"/>
    <w:basedOn w:val="Normal"/>
    <w:next w:val="Normal"/>
    <w:autoRedefine/>
    <w:uiPriority w:val="39"/>
    <w:unhideWhenUsed/>
    <w:rsid w:val="00341E18"/>
    <w:pPr>
      <w:spacing w:after="100"/>
      <w:ind w:left="720"/>
    </w:pPr>
  </w:style>
  <w:style w:type="paragraph" w:styleId="NormalWeb">
    <w:name w:val="Normal (Web)"/>
    <w:basedOn w:val="Normal"/>
    <w:uiPriority w:val="99"/>
    <w:semiHidden/>
    <w:unhideWhenUsed/>
    <w:rsid w:val="004564E0"/>
    <w:pPr>
      <w:spacing w:before="100" w:beforeAutospacing="1" w:after="100" w:afterAutospacing="1" w:line="240" w:lineRule="auto"/>
    </w:pPr>
    <w:rPr>
      <w:rFonts w:eastAsia="Times New Roman" w:cs="Times New Roman"/>
      <w:kern w:val="0"/>
      <w:szCs w:val="24"/>
      <w14:ligatures w14:val="none"/>
    </w:rPr>
  </w:style>
  <w:style w:type="paragraph" w:styleId="Bibliography">
    <w:name w:val="Bibliography"/>
    <w:basedOn w:val="Normal"/>
    <w:next w:val="Normal"/>
    <w:uiPriority w:val="37"/>
    <w:unhideWhenUsed/>
    <w:rsid w:val="00900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57527">
      <w:bodyDiv w:val="1"/>
      <w:marLeft w:val="0"/>
      <w:marRight w:val="0"/>
      <w:marTop w:val="0"/>
      <w:marBottom w:val="0"/>
      <w:divBdr>
        <w:top w:val="none" w:sz="0" w:space="0" w:color="auto"/>
        <w:left w:val="none" w:sz="0" w:space="0" w:color="auto"/>
        <w:bottom w:val="none" w:sz="0" w:space="0" w:color="auto"/>
        <w:right w:val="none" w:sz="0" w:space="0" w:color="auto"/>
      </w:divBdr>
      <w:divsChild>
        <w:div w:id="951281770">
          <w:marLeft w:val="0"/>
          <w:marRight w:val="0"/>
          <w:marTop w:val="0"/>
          <w:marBottom w:val="0"/>
          <w:divBdr>
            <w:top w:val="none" w:sz="0" w:space="0" w:color="auto"/>
            <w:left w:val="none" w:sz="0" w:space="0" w:color="auto"/>
            <w:bottom w:val="none" w:sz="0" w:space="0" w:color="auto"/>
            <w:right w:val="none" w:sz="0" w:space="0" w:color="auto"/>
          </w:divBdr>
        </w:div>
        <w:div w:id="1688483341">
          <w:marLeft w:val="0"/>
          <w:marRight w:val="0"/>
          <w:marTop w:val="0"/>
          <w:marBottom w:val="0"/>
          <w:divBdr>
            <w:top w:val="none" w:sz="0" w:space="0" w:color="auto"/>
            <w:left w:val="none" w:sz="0" w:space="0" w:color="auto"/>
            <w:bottom w:val="none" w:sz="0" w:space="0" w:color="auto"/>
            <w:right w:val="none" w:sz="0" w:space="0" w:color="auto"/>
          </w:divBdr>
        </w:div>
        <w:div w:id="930426930">
          <w:marLeft w:val="0"/>
          <w:marRight w:val="0"/>
          <w:marTop w:val="0"/>
          <w:marBottom w:val="0"/>
          <w:divBdr>
            <w:top w:val="none" w:sz="0" w:space="0" w:color="auto"/>
            <w:left w:val="none" w:sz="0" w:space="0" w:color="auto"/>
            <w:bottom w:val="none" w:sz="0" w:space="0" w:color="auto"/>
            <w:right w:val="none" w:sz="0" w:space="0" w:color="auto"/>
          </w:divBdr>
        </w:div>
      </w:divsChild>
    </w:div>
    <w:div w:id="83848198">
      <w:bodyDiv w:val="1"/>
      <w:marLeft w:val="0"/>
      <w:marRight w:val="0"/>
      <w:marTop w:val="0"/>
      <w:marBottom w:val="0"/>
      <w:divBdr>
        <w:top w:val="none" w:sz="0" w:space="0" w:color="auto"/>
        <w:left w:val="none" w:sz="0" w:space="0" w:color="auto"/>
        <w:bottom w:val="none" w:sz="0" w:space="0" w:color="auto"/>
        <w:right w:val="none" w:sz="0" w:space="0" w:color="auto"/>
      </w:divBdr>
    </w:div>
    <w:div w:id="150298686">
      <w:bodyDiv w:val="1"/>
      <w:marLeft w:val="0"/>
      <w:marRight w:val="0"/>
      <w:marTop w:val="0"/>
      <w:marBottom w:val="0"/>
      <w:divBdr>
        <w:top w:val="none" w:sz="0" w:space="0" w:color="auto"/>
        <w:left w:val="none" w:sz="0" w:space="0" w:color="auto"/>
        <w:bottom w:val="none" w:sz="0" w:space="0" w:color="auto"/>
        <w:right w:val="none" w:sz="0" w:space="0" w:color="auto"/>
      </w:divBdr>
    </w:div>
    <w:div w:id="302585265">
      <w:bodyDiv w:val="1"/>
      <w:marLeft w:val="0"/>
      <w:marRight w:val="0"/>
      <w:marTop w:val="0"/>
      <w:marBottom w:val="0"/>
      <w:divBdr>
        <w:top w:val="none" w:sz="0" w:space="0" w:color="auto"/>
        <w:left w:val="none" w:sz="0" w:space="0" w:color="auto"/>
        <w:bottom w:val="none" w:sz="0" w:space="0" w:color="auto"/>
        <w:right w:val="none" w:sz="0" w:space="0" w:color="auto"/>
      </w:divBdr>
      <w:divsChild>
        <w:div w:id="2045599362">
          <w:marLeft w:val="0"/>
          <w:marRight w:val="0"/>
          <w:marTop w:val="0"/>
          <w:marBottom w:val="0"/>
          <w:divBdr>
            <w:top w:val="none" w:sz="0" w:space="0" w:color="auto"/>
            <w:left w:val="none" w:sz="0" w:space="0" w:color="auto"/>
            <w:bottom w:val="none" w:sz="0" w:space="0" w:color="auto"/>
            <w:right w:val="none" w:sz="0" w:space="0" w:color="auto"/>
          </w:divBdr>
        </w:div>
        <w:div w:id="923342421">
          <w:marLeft w:val="0"/>
          <w:marRight w:val="0"/>
          <w:marTop w:val="0"/>
          <w:marBottom w:val="0"/>
          <w:divBdr>
            <w:top w:val="none" w:sz="0" w:space="0" w:color="auto"/>
            <w:left w:val="none" w:sz="0" w:space="0" w:color="auto"/>
            <w:bottom w:val="none" w:sz="0" w:space="0" w:color="auto"/>
            <w:right w:val="none" w:sz="0" w:space="0" w:color="auto"/>
          </w:divBdr>
        </w:div>
        <w:div w:id="1373067608">
          <w:marLeft w:val="0"/>
          <w:marRight w:val="0"/>
          <w:marTop w:val="0"/>
          <w:marBottom w:val="0"/>
          <w:divBdr>
            <w:top w:val="none" w:sz="0" w:space="0" w:color="auto"/>
            <w:left w:val="none" w:sz="0" w:space="0" w:color="auto"/>
            <w:bottom w:val="none" w:sz="0" w:space="0" w:color="auto"/>
            <w:right w:val="none" w:sz="0" w:space="0" w:color="auto"/>
          </w:divBdr>
        </w:div>
        <w:div w:id="599483783">
          <w:marLeft w:val="0"/>
          <w:marRight w:val="0"/>
          <w:marTop w:val="0"/>
          <w:marBottom w:val="0"/>
          <w:divBdr>
            <w:top w:val="none" w:sz="0" w:space="0" w:color="auto"/>
            <w:left w:val="none" w:sz="0" w:space="0" w:color="auto"/>
            <w:bottom w:val="none" w:sz="0" w:space="0" w:color="auto"/>
            <w:right w:val="none" w:sz="0" w:space="0" w:color="auto"/>
          </w:divBdr>
        </w:div>
        <w:div w:id="478110294">
          <w:marLeft w:val="0"/>
          <w:marRight w:val="0"/>
          <w:marTop w:val="0"/>
          <w:marBottom w:val="0"/>
          <w:divBdr>
            <w:top w:val="none" w:sz="0" w:space="0" w:color="auto"/>
            <w:left w:val="none" w:sz="0" w:space="0" w:color="auto"/>
            <w:bottom w:val="none" w:sz="0" w:space="0" w:color="auto"/>
            <w:right w:val="none" w:sz="0" w:space="0" w:color="auto"/>
          </w:divBdr>
        </w:div>
        <w:div w:id="422411406">
          <w:marLeft w:val="0"/>
          <w:marRight w:val="0"/>
          <w:marTop w:val="0"/>
          <w:marBottom w:val="0"/>
          <w:divBdr>
            <w:top w:val="none" w:sz="0" w:space="0" w:color="auto"/>
            <w:left w:val="none" w:sz="0" w:space="0" w:color="auto"/>
            <w:bottom w:val="none" w:sz="0" w:space="0" w:color="auto"/>
            <w:right w:val="none" w:sz="0" w:space="0" w:color="auto"/>
          </w:divBdr>
        </w:div>
        <w:div w:id="127598913">
          <w:marLeft w:val="0"/>
          <w:marRight w:val="0"/>
          <w:marTop w:val="0"/>
          <w:marBottom w:val="0"/>
          <w:divBdr>
            <w:top w:val="none" w:sz="0" w:space="0" w:color="auto"/>
            <w:left w:val="none" w:sz="0" w:space="0" w:color="auto"/>
            <w:bottom w:val="none" w:sz="0" w:space="0" w:color="auto"/>
            <w:right w:val="none" w:sz="0" w:space="0" w:color="auto"/>
          </w:divBdr>
        </w:div>
      </w:divsChild>
    </w:div>
    <w:div w:id="313415252">
      <w:bodyDiv w:val="1"/>
      <w:marLeft w:val="0"/>
      <w:marRight w:val="0"/>
      <w:marTop w:val="0"/>
      <w:marBottom w:val="0"/>
      <w:divBdr>
        <w:top w:val="none" w:sz="0" w:space="0" w:color="auto"/>
        <w:left w:val="none" w:sz="0" w:space="0" w:color="auto"/>
        <w:bottom w:val="none" w:sz="0" w:space="0" w:color="auto"/>
        <w:right w:val="none" w:sz="0" w:space="0" w:color="auto"/>
      </w:divBdr>
      <w:divsChild>
        <w:div w:id="1636523165">
          <w:marLeft w:val="0"/>
          <w:marRight w:val="0"/>
          <w:marTop w:val="0"/>
          <w:marBottom w:val="0"/>
          <w:divBdr>
            <w:top w:val="none" w:sz="0" w:space="0" w:color="auto"/>
            <w:left w:val="none" w:sz="0" w:space="0" w:color="auto"/>
            <w:bottom w:val="none" w:sz="0" w:space="0" w:color="auto"/>
            <w:right w:val="none" w:sz="0" w:space="0" w:color="auto"/>
          </w:divBdr>
          <w:divsChild>
            <w:div w:id="774591983">
              <w:marLeft w:val="0"/>
              <w:marRight w:val="0"/>
              <w:marTop w:val="0"/>
              <w:marBottom w:val="0"/>
              <w:divBdr>
                <w:top w:val="none" w:sz="0" w:space="0" w:color="auto"/>
                <w:left w:val="none" w:sz="0" w:space="0" w:color="auto"/>
                <w:bottom w:val="none" w:sz="0" w:space="0" w:color="auto"/>
                <w:right w:val="none" w:sz="0" w:space="0" w:color="auto"/>
              </w:divBdr>
            </w:div>
            <w:div w:id="1322124627">
              <w:marLeft w:val="0"/>
              <w:marRight w:val="0"/>
              <w:marTop w:val="0"/>
              <w:marBottom w:val="0"/>
              <w:divBdr>
                <w:top w:val="none" w:sz="0" w:space="0" w:color="auto"/>
                <w:left w:val="none" w:sz="0" w:space="0" w:color="auto"/>
                <w:bottom w:val="none" w:sz="0" w:space="0" w:color="auto"/>
                <w:right w:val="none" w:sz="0" w:space="0" w:color="auto"/>
              </w:divBdr>
            </w:div>
            <w:div w:id="1509522886">
              <w:marLeft w:val="0"/>
              <w:marRight w:val="0"/>
              <w:marTop w:val="0"/>
              <w:marBottom w:val="0"/>
              <w:divBdr>
                <w:top w:val="none" w:sz="0" w:space="0" w:color="auto"/>
                <w:left w:val="none" w:sz="0" w:space="0" w:color="auto"/>
                <w:bottom w:val="none" w:sz="0" w:space="0" w:color="auto"/>
                <w:right w:val="none" w:sz="0" w:space="0" w:color="auto"/>
              </w:divBdr>
            </w:div>
            <w:div w:id="11426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0242">
      <w:bodyDiv w:val="1"/>
      <w:marLeft w:val="0"/>
      <w:marRight w:val="0"/>
      <w:marTop w:val="0"/>
      <w:marBottom w:val="0"/>
      <w:divBdr>
        <w:top w:val="none" w:sz="0" w:space="0" w:color="auto"/>
        <w:left w:val="none" w:sz="0" w:space="0" w:color="auto"/>
        <w:bottom w:val="none" w:sz="0" w:space="0" w:color="auto"/>
        <w:right w:val="none" w:sz="0" w:space="0" w:color="auto"/>
      </w:divBdr>
    </w:div>
    <w:div w:id="376970194">
      <w:bodyDiv w:val="1"/>
      <w:marLeft w:val="0"/>
      <w:marRight w:val="0"/>
      <w:marTop w:val="0"/>
      <w:marBottom w:val="0"/>
      <w:divBdr>
        <w:top w:val="none" w:sz="0" w:space="0" w:color="auto"/>
        <w:left w:val="none" w:sz="0" w:space="0" w:color="auto"/>
        <w:bottom w:val="none" w:sz="0" w:space="0" w:color="auto"/>
        <w:right w:val="none" w:sz="0" w:space="0" w:color="auto"/>
      </w:divBdr>
      <w:divsChild>
        <w:div w:id="784689261">
          <w:marLeft w:val="0"/>
          <w:marRight w:val="0"/>
          <w:marTop w:val="0"/>
          <w:marBottom w:val="0"/>
          <w:divBdr>
            <w:top w:val="none" w:sz="0" w:space="0" w:color="auto"/>
            <w:left w:val="none" w:sz="0" w:space="0" w:color="auto"/>
            <w:bottom w:val="none" w:sz="0" w:space="0" w:color="auto"/>
            <w:right w:val="none" w:sz="0" w:space="0" w:color="auto"/>
          </w:divBdr>
        </w:div>
        <w:div w:id="1257329475">
          <w:marLeft w:val="0"/>
          <w:marRight w:val="0"/>
          <w:marTop w:val="0"/>
          <w:marBottom w:val="0"/>
          <w:divBdr>
            <w:top w:val="none" w:sz="0" w:space="0" w:color="auto"/>
            <w:left w:val="none" w:sz="0" w:space="0" w:color="auto"/>
            <w:bottom w:val="none" w:sz="0" w:space="0" w:color="auto"/>
            <w:right w:val="none" w:sz="0" w:space="0" w:color="auto"/>
          </w:divBdr>
        </w:div>
        <w:div w:id="1508449182">
          <w:marLeft w:val="0"/>
          <w:marRight w:val="0"/>
          <w:marTop w:val="0"/>
          <w:marBottom w:val="0"/>
          <w:divBdr>
            <w:top w:val="none" w:sz="0" w:space="0" w:color="auto"/>
            <w:left w:val="none" w:sz="0" w:space="0" w:color="auto"/>
            <w:bottom w:val="none" w:sz="0" w:space="0" w:color="auto"/>
            <w:right w:val="none" w:sz="0" w:space="0" w:color="auto"/>
          </w:divBdr>
        </w:div>
        <w:div w:id="327250845">
          <w:marLeft w:val="0"/>
          <w:marRight w:val="0"/>
          <w:marTop w:val="0"/>
          <w:marBottom w:val="0"/>
          <w:divBdr>
            <w:top w:val="none" w:sz="0" w:space="0" w:color="auto"/>
            <w:left w:val="none" w:sz="0" w:space="0" w:color="auto"/>
            <w:bottom w:val="none" w:sz="0" w:space="0" w:color="auto"/>
            <w:right w:val="none" w:sz="0" w:space="0" w:color="auto"/>
          </w:divBdr>
        </w:div>
        <w:div w:id="1892957003">
          <w:marLeft w:val="0"/>
          <w:marRight w:val="0"/>
          <w:marTop w:val="0"/>
          <w:marBottom w:val="0"/>
          <w:divBdr>
            <w:top w:val="none" w:sz="0" w:space="0" w:color="auto"/>
            <w:left w:val="none" w:sz="0" w:space="0" w:color="auto"/>
            <w:bottom w:val="none" w:sz="0" w:space="0" w:color="auto"/>
            <w:right w:val="none" w:sz="0" w:space="0" w:color="auto"/>
          </w:divBdr>
        </w:div>
        <w:div w:id="1273588900">
          <w:marLeft w:val="0"/>
          <w:marRight w:val="0"/>
          <w:marTop w:val="0"/>
          <w:marBottom w:val="0"/>
          <w:divBdr>
            <w:top w:val="none" w:sz="0" w:space="0" w:color="auto"/>
            <w:left w:val="none" w:sz="0" w:space="0" w:color="auto"/>
            <w:bottom w:val="none" w:sz="0" w:space="0" w:color="auto"/>
            <w:right w:val="none" w:sz="0" w:space="0" w:color="auto"/>
          </w:divBdr>
        </w:div>
        <w:div w:id="2056079247">
          <w:marLeft w:val="0"/>
          <w:marRight w:val="0"/>
          <w:marTop w:val="0"/>
          <w:marBottom w:val="0"/>
          <w:divBdr>
            <w:top w:val="none" w:sz="0" w:space="0" w:color="auto"/>
            <w:left w:val="none" w:sz="0" w:space="0" w:color="auto"/>
            <w:bottom w:val="none" w:sz="0" w:space="0" w:color="auto"/>
            <w:right w:val="none" w:sz="0" w:space="0" w:color="auto"/>
          </w:divBdr>
        </w:div>
        <w:div w:id="1170483523">
          <w:marLeft w:val="0"/>
          <w:marRight w:val="0"/>
          <w:marTop w:val="0"/>
          <w:marBottom w:val="0"/>
          <w:divBdr>
            <w:top w:val="none" w:sz="0" w:space="0" w:color="auto"/>
            <w:left w:val="none" w:sz="0" w:space="0" w:color="auto"/>
            <w:bottom w:val="none" w:sz="0" w:space="0" w:color="auto"/>
            <w:right w:val="none" w:sz="0" w:space="0" w:color="auto"/>
          </w:divBdr>
        </w:div>
        <w:div w:id="2025552299">
          <w:marLeft w:val="0"/>
          <w:marRight w:val="0"/>
          <w:marTop w:val="0"/>
          <w:marBottom w:val="0"/>
          <w:divBdr>
            <w:top w:val="none" w:sz="0" w:space="0" w:color="auto"/>
            <w:left w:val="none" w:sz="0" w:space="0" w:color="auto"/>
            <w:bottom w:val="none" w:sz="0" w:space="0" w:color="auto"/>
            <w:right w:val="none" w:sz="0" w:space="0" w:color="auto"/>
          </w:divBdr>
        </w:div>
        <w:div w:id="1083262325">
          <w:marLeft w:val="0"/>
          <w:marRight w:val="0"/>
          <w:marTop w:val="0"/>
          <w:marBottom w:val="0"/>
          <w:divBdr>
            <w:top w:val="none" w:sz="0" w:space="0" w:color="auto"/>
            <w:left w:val="none" w:sz="0" w:space="0" w:color="auto"/>
            <w:bottom w:val="none" w:sz="0" w:space="0" w:color="auto"/>
            <w:right w:val="none" w:sz="0" w:space="0" w:color="auto"/>
          </w:divBdr>
        </w:div>
        <w:div w:id="1179856386">
          <w:marLeft w:val="0"/>
          <w:marRight w:val="0"/>
          <w:marTop w:val="0"/>
          <w:marBottom w:val="0"/>
          <w:divBdr>
            <w:top w:val="none" w:sz="0" w:space="0" w:color="auto"/>
            <w:left w:val="none" w:sz="0" w:space="0" w:color="auto"/>
            <w:bottom w:val="none" w:sz="0" w:space="0" w:color="auto"/>
            <w:right w:val="none" w:sz="0" w:space="0" w:color="auto"/>
          </w:divBdr>
        </w:div>
      </w:divsChild>
    </w:div>
    <w:div w:id="397436506">
      <w:bodyDiv w:val="1"/>
      <w:marLeft w:val="0"/>
      <w:marRight w:val="0"/>
      <w:marTop w:val="0"/>
      <w:marBottom w:val="0"/>
      <w:divBdr>
        <w:top w:val="none" w:sz="0" w:space="0" w:color="auto"/>
        <w:left w:val="none" w:sz="0" w:space="0" w:color="auto"/>
        <w:bottom w:val="none" w:sz="0" w:space="0" w:color="auto"/>
        <w:right w:val="none" w:sz="0" w:space="0" w:color="auto"/>
      </w:divBdr>
    </w:div>
    <w:div w:id="411775510">
      <w:bodyDiv w:val="1"/>
      <w:marLeft w:val="0"/>
      <w:marRight w:val="0"/>
      <w:marTop w:val="0"/>
      <w:marBottom w:val="0"/>
      <w:divBdr>
        <w:top w:val="none" w:sz="0" w:space="0" w:color="auto"/>
        <w:left w:val="none" w:sz="0" w:space="0" w:color="auto"/>
        <w:bottom w:val="none" w:sz="0" w:space="0" w:color="auto"/>
        <w:right w:val="none" w:sz="0" w:space="0" w:color="auto"/>
      </w:divBdr>
      <w:divsChild>
        <w:div w:id="877933480">
          <w:marLeft w:val="0"/>
          <w:marRight w:val="0"/>
          <w:marTop w:val="0"/>
          <w:marBottom w:val="0"/>
          <w:divBdr>
            <w:top w:val="none" w:sz="0" w:space="0" w:color="auto"/>
            <w:left w:val="none" w:sz="0" w:space="0" w:color="auto"/>
            <w:bottom w:val="none" w:sz="0" w:space="0" w:color="auto"/>
            <w:right w:val="none" w:sz="0" w:space="0" w:color="auto"/>
          </w:divBdr>
        </w:div>
        <w:div w:id="1082990527">
          <w:marLeft w:val="0"/>
          <w:marRight w:val="0"/>
          <w:marTop w:val="0"/>
          <w:marBottom w:val="0"/>
          <w:divBdr>
            <w:top w:val="none" w:sz="0" w:space="0" w:color="auto"/>
            <w:left w:val="none" w:sz="0" w:space="0" w:color="auto"/>
            <w:bottom w:val="none" w:sz="0" w:space="0" w:color="auto"/>
            <w:right w:val="none" w:sz="0" w:space="0" w:color="auto"/>
          </w:divBdr>
        </w:div>
        <w:div w:id="1682589779">
          <w:marLeft w:val="0"/>
          <w:marRight w:val="0"/>
          <w:marTop w:val="0"/>
          <w:marBottom w:val="0"/>
          <w:divBdr>
            <w:top w:val="none" w:sz="0" w:space="0" w:color="auto"/>
            <w:left w:val="none" w:sz="0" w:space="0" w:color="auto"/>
            <w:bottom w:val="none" w:sz="0" w:space="0" w:color="auto"/>
            <w:right w:val="none" w:sz="0" w:space="0" w:color="auto"/>
          </w:divBdr>
        </w:div>
        <w:div w:id="832455230">
          <w:marLeft w:val="0"/>
          <w:marRight w:val="0"/>
          <w:marTop w:val="0"/>
          <w:marBottom w:val="0"/>
          <w:divBdr>
            <w:top w:val="none" w:sz="0" w:space="0" w:color="auto"/>
            <w:left w:val="none" w:sz="0" w:space="0" w:color="auto"/>
            <w:bottom w:val="none" w:sz="0" w:space="0" w:color="auto"/>
            <w:right w:val="none" w:sz="0" w:space="0" w:color="auto"/>
          </w:divBdr>
        </w:div>
        <w:div w:id="1910186487">
          <w:marLeft w:val="0"/>
          <w:marRight w:val="0"/>
          <w:marTop w:val="0"/>
          <w:marBottom w:val="0"/>
          <w:divBdr>
            <w:top w:val="none" w:sz="0" w:space="0" w:color="auto"/>
            <w:left w:val="none" w:sz="0" w:space="0" w:color="auto"/>
            <w:bottom w:val="none" w:sz="0" w:space="0" w:color="auto"/>
            <w:right w:val="none" w:sz="0" w:space="0" w:color="auto"/>
          </w:divBdr>
        </w:div>
        <w:div w:id="475218920">
          <w:marLeft w:val="0"/>
          <w:marRight w:val="0"/>
          <w:marTop w:val="0"/>
          <w:marBottom w:val="0"/>
          <w:divBdr>
            <w:top w:val="none" w:sz="0" w:space="0" w:color="auto"/>
            <w:left w:val="none" w:sz="0" w:space="0" w:color="auto"/>
            <w:bottom w:val="none" w:sz="0" w:space="0" w:color="auto"/>
            <w:right w:val="none" w:sz="0" w:space="0" w:color="auto"/>
          </w:divBdr>
        </w:div>
        <w:div w:id="672143836">
          <w:marLeft w:val="0"/>
          <w:marRight w:val="0"/>
          <w:marTop w:val="0"/>
          <w:marBottom w:val="0"/>
          <w:divBdr>
            <w:top w:val="none" w:sz="0" w:space="0" w:color="auto"/>
            <w:left w:val="none" w:sz="0" w:space="0" w:color="auto"/>
            <w:bottom w:val="none" w:sz="0" w:space="0" w:color="auto"/>
            <w:right w:val="none" w:sz="0" w:space="0" w:color="auto"/>
          </w:divBdr>
        </w:div>
        <w:div w:id="773011864">
          <w:marLeft w:val="0"/>
          <w:marRight w:val="0"/>
          <w:marTop w:val="0"/>
          <w:marBottom w:val="0"/>
          <w:divBdr>
            <w:top w:val="none" w:sz="0" w:space="0" w:color="auto"/>
            <w:left w:val="none" w:sz="0" w:space="0" w:color="auto"/>
            <w:bottom w:val="none" w:sz="0" w:space="0" w:color="auto"/>
            <w:right w:val="none" w:sz="0" w:space="0" w:color="auto"/>
          </w:divBdr>
        </w:div>
        <w:div w:id="328945717">
          <w:marLeft w:val="0"/>
          <w:marRight w:val="0"/>
          <w:marTop w:val="0"/>
          <w:marBottom w:val="0"/>
          <w:divBdr>
            <w:top w:val="none" w:sz="0" w:space="0" w:color="auto"/>
            <w:left w:val="none" w:sz="0" w:space="0" w:color="auto"/>
            <w:bottom w:val="none" w:sz="0" w:space="0" w:color="auto"/>
            <w:right w:val="none" w:sz="0" w:space="0" w:color="auto"/>
          </w:divBdr>
        </w:div>
        <w:div w:id="766728014">
          <w:marLeft w:val="0"/>
          <w:marRight w:val="0"/>
          <w:marTop w:val="0"/>
          <w:marBottom w:val="0"/>
          <w:divBdr>
            <w:top w:val="none" w:sz="0" w:space="0" w:color="auto"/>
            <w:left w:val="none" w:sz="0" w:space="0" w:color="auto"/>
            <w:bottom w:val="none" w:sz="0" w:space="0" w:color="auto"/>
            <w:right w:val="none" w:sz="0" w:space="0" w:color="auto"/>
          </w:divBdr>
        </w:div>
        <w:div w:id="2055999500">
          <w:marLeft w:val="0"/>
          <w:marRight w:val="0"/>
          <w:marTop w:val="0"/>
          <w:marBottom w:val="0"/>
          <w:divBdr>
            <w:top w:val="none" w:sz="0" w:space="0" w:color="auto"/>
            <w:left w:val="none" w:sz="0" w:space="0" w:color="auto"/>
            <w:bottom w:val="none" w:sz="0" w:space="0" w:color="auto"/>
            <w:right w:val="none" w:sz="0" w:space="0" w:color="auto"/>
          </w:divBdr>
        </w:div>
      </w:divsChild>
    </w:div>
    <w:div w:id="435445221">
      <w:bodyDiv w:val="1"/>
      <w:marLeft w:val="0"/>
      <w:marRight w:val="0"/>
      <w:marTop w:val="0"/>
      <w:marBottom w:val="0"/>
      <w:divBdr>
        <w:top w:val="none" w:sz="0" w:space="0" w:color="auto"/>
        <w:left w:val="none" w:sz="0" w:space="0" w:color="auto"/>
        <w:bottom w:val="none" w:sz="0" w:space="0" w:color="auto"/>
        <w:right w:val="none" w:sz="0" w:space="0" w:color="auto"/>
      </w:divBdr>
      <w:divsChild>
        <w:div w:id="235828402">
          <w:marLeft w:val="0"/>
          <w:marRight w:val="0"/>
          <w:marTop w:val="0"/>
          <w:marBottom w:val="0"/>
          <w:divBdr>
            <w:top w:val="none" w:sz="0" w:space="0" w:color="auto"/>
            <w:left w:val="none" w:sz="0" w:space="0" w:color="auto"/>
            <w:bottom w:val="none" w:sz="0" w:space="0" w:color="auto"/>
            <w:right w:val="none" w:sz="0" w:space="0" w:color="auto"/>
          </w:divBdr>
        </w:div>
        <w:div w:id="2064209490">
          <w:marLeft w:val="0"/>
          <w:marRight w:val="0"/>
          <w:marTop w:val="0"/>
          <w:marBottom w:val="0"/>
          <w:divBdr>
            <w:top w:val="none" w:sz="0" w:space="0" w:color="auto"/>
            <w:left w:val="none" w:sz="0" w:space="0" w:color="auto"/>
            <w:bottom w:val="none" w:sz="0" w:space="0" w:color="auto"/>
            <w:right w:val="none" w:sz="0" w:space="0" w:color="auto"/>
          </w:divBdr>
        </w:div>
        <w:div w:id="722867529">
          <w:marLeft w:val="0"/>
          <w:marRight w:val="0"/>
          <w:marTop w:val="0"/>
          <w:marBottom w:val="0"/>
          <w:divBdr>
            <w:top w:val="none" w:sz="0" w:space="0" w:color="auto"/>
            <w:left w:val="none" w:sz="0" w:space="0" w:color="auto"/>
            <w:bottom w:val="none" w:sz="0" w:space="0" w:color="auto"/>
            <w:right w:val="none" w:sz="0" w:space="0" w:color="auto"/>
          </w:divBdr>
        </w:div>
        <w:div w:id="491020774">
          <w:marLeft w:val="0"/>
          <w:marRight w:val="0"/>
          <w:marTop w:val="0"/>
          <w:marBottom w:val="0"/>
          <w:divBdr>
            <w:top w:val="none" w:sz="0" w:space="0" w:color="auto"/>
            <w:left w:val="none" w:sz="0" w:space="0" w:color="auto"/>
            <w:bottom w:val="none" w:sz="0" w:space="0" w:color="auto"/>
            <w:right w:val="none" w:sz="0" w:space="0" w:color="auto"/>
          </w:divBdr>
        </w:div>
        <w:div w:id="1638684207">
          <w:marLeft w:val="0"/>
          <w:marRight w:val="0"/>
          <w:marTop w:val="0"/>
          <w:marBottom w:val="0"/>
          <w:divBdr>
            <w:top w:val="none" w:sz="0" w:space="0" w:color="auto"/>
            <w:left w:val="none" w:sz="0" w:space="0" w:color="auto"/>
            <w:bottom w:val="none" w:sz="0" w:space="0" w:color="auto"/>
            <w:right w:val="none" w:sz="0" w:space="0" w:color="auto"/>
          </w:divBdr>
        </w:div>
        <w:div w:id="1763988588">
          <w:marLeft w:val="0"/>
          <w:marRight w:val="0"/>
          <w:marTop w:val="0"/>
          <w:marBottom w:val="0"/>
          <w:divBdr>
            <w:top w:val="none" w:sz="0" w:space="0" w:color="auto"/>
            <w:left w:val="none" w:sz="0" w:space="0" w:color="auto"/>
            <w:bottom w:val="none" w:sz="0" w:space="0" w:color="auto"/>
            <w:right w:val="none" w:sz="0" w:space="0" w:color="auto"/>
          </w:divBdr>
        </w:div>
      </w:divsChild>
    </w:div>
    <w:div w:id="446463368">
      <w:bodyDiv w:val="1"/>
      <w:marLeft w:val="0"/>
      <w:marRight w:val="0"/>
      <w:marTop w:val="0"/>
      <w:marBottom w:val="0"/>
      <w:divBdr>
        <w:top w:val="none" w:sz="0" w:space="0" w:color="auto"/>
        <w:left w:val="none" w:sz="0" w:space="0" w:color="auto"/>
        <w:bottom w:val="none" w:sz="0" w:space="0" w:color="auto"/>
        <w:right w:val="none" w:sz="0" w:space="0" w:color="auto"/>
      </w:divBdr>
    </w:div>
    <w:div w:id="488132923">
      <w:bodyDiv w:val="1"/>
      <w:marLeft w:val="0"/>
      <w:marRight w:val="0"/>
      <w:marTop w:val="0"/>
      <w:marBottom w:val="0"/>
      <w:divBdr>
        <w:top w:val="none" w:sz="0" w:space="0" w:color="auto"/>
        <w:left w:val="none" w:sz="0" w:space="0" w:color="auto"/>
        <w:bottom w:val="none" w:sz="0" w:space="0" w:color="auto"/>
        <w:right w:val="none" w:sz="0" w:space="0" w:color="auto"/>
      </w:divBdr>
    </w:div>
    <w:div w:id="500509001">
      <w:bodyDiv w:val="1"/>
      <w:marLeft w:val="0"/>
      <w:marRight w:val="0"/>
      <w:marTop w:val="0"/>
      <w:marBottom w:val="0"/>
      <w:divBdr>
        <w:top w:val="none" w:sz="0" w:space="0" w:color="auto"/>
        <w:left w:val="none" w:sz="0" w:space="0" w:color="auto"/>
        <w:bottom w:val="none" w:sz="0" w:space="0" w:color="auto"/>
        <w:right w:val="none" w:sz="0" w:space="0" w:color="auto"/>
      </w:divBdr>
    </w:div>
    <w:div w:id="535965860">
      <w:bodyDiv w:val="1"/>
      <w:marLeft w:val="0"/>
      <w:marRight w:val="0"/>
      <w:marTop w:val="0"/>
      <w:marBottom w:val="0"/>
      <w:divBdr>
        <w:top w:val="none" w:sz="0" w:space="0" w:color="auto"/>
        <w:left w:val="none" w:sz="0" w:space="0" w:color="auto"/>
        <w:bottom w:val="none" w:sz="0" w:space="0" w:color="auto"/>
        <w:right w:val="none" w:sz="0" w:space="0" w:color="auto"/>
      </w:divBdr>
      <w:divsChild>
        <w:div w:id="455946955">
          <w:marLeft w:val="0"/>
          <w:marRight w:val="0"/>
          <w:marTop w:val="0"/>
          <w:marBottom w:val="0"/>
          <w:divBdr>
            <w:top w:val="none" w:sz="0" w:space="0" w:color="auto"/>
            <w:left w:val="none" w:sz="0" w:space="0" w:color="auto"/>
            <w:bottom w:val="none" w:sz="0" w:space="0" w:color="auto"/>
            <w:right w:val="none" w:sz="0" w:space="0" w:color="auto"/>
          </w:divBdr>
        </w:div>
        <w:div w:id="927348695">
          <w:marLeft w:val="0"/>
          <w:marRight w:val="0"/>
          <w:marTop w:val="0"/>
          <w:marBottom w:val="0"/>
          <w:divBdr>
            <w:top w:val="none" w:sz="0" w:space="0" w:color="auto"/>
            <w:left w:val="none" w:sz="0" w:space="0" w:color="auto"/>
            <w:bottom w:val="none" w:sz="0" w:space="0" w:color="auto"/>
            <w:right w:val="none" w:sz="0" w:space="0" w:color="auto"/>
          </w:divBdr>
        </w:div>
        <w:div w:id="1569732080">
          <w:marLeft w:val="0"/>
          <w:marRight w:val="0"/>
          <w:marTop w:val="0"/>
          <w:marBottom w:val="0"/>
          <w:divBdr>
            <w:top w:val="none" w:sz="0" w:space="0" w:color="auto"/>
            <w:left w:val="none" w:sz="0" w:space="0" w:color="auto"/>
            <w:bottom w:val="none" w:sz="0" w:space="0" w:color="auto"/>
            <w:right w:val="none" w:sz="0" w:space="0" w:color="auto"/>
          </w:divBdr>
        </w:div>
        <w:div w:id="1648778140">
          <w:marLeft w:val="0"/>
          <w:marRight w:val="0"/>
          <w:marTop w:val="0"/>
          <w:marBottom w:val="0"/>
          <w:divBdr>
            <w:top w:val="none" w:sz="0" w:space="0" w:color="auto"/>
            <w:left w:val="none" w:sz="0" w:space="0" w:color="auto"/>
            <w:bottom w:val="none" w:sz="0" w:space="0" w:color="auto"/>
            <w:right w:val="none" w:sz="0" w:space="0" w:color="auto"/>
          </w:divBdr>
        </w:div>
        <w:div w:id="200167467">
          <w:marLeft w:val="0"/>
          <w:marRight w:val="0"/>
          <w:marTop w:val="0"/>
          <w:marBottom w:val="0"/>
          <w:divBdr>
            <w:top w:val="none" w:sz="0" w:space="0" w:color="auto"/>
            <w:left w:val="none" w:sz="0" w:space="0" w:color="auto"/>
            <w:bottom w:val="none" w:sz="0" w:space="0" w:color="auto"/>
            <w:right w:val="none" w:sz="0" w:space="0" w:color="auto"/>
          </w:divBdr>
        </w:div>
        <w:div w:id="565260847">
          <w:marLeft w:val="0"/>
          <w:marRight w:val="0"/>
          <w:marTop w:val="0"/>
          <w:marBottom w:val="0"/>
          <w:divBdr>
            <w:top w:val="none" w:sz="0" w:space="0" w:color="auto"/>
            <w:left w:val="none" w:sz="0" w:space="0" w:color="auto"/>
            <w:bottom w:val="none" w:sz="0" w:space="0" w:color="auto"/>
            <w:right w:val="none" w:sz="0" w:space="0" w:color="auto"/>
          </w:divBdr>
        </w:div>
        <w:div w:id="1306663883">
          <w:marLeft w:val="0"/>
          <w:marRight w:val="0"/>
          <w:marTop w:val="0"/>
          <w:marBottom w:val="0"/>
          <w:divBdr>
            <w:top w:val="none" w:sz="0" w:space="0" w:color="auto"/>
            <w:left w:val="none" w:sz="0" w:space="0" w:color="auto"/>
            <w:bottom w:val="none" w:sz="0" w:space="0" w:color="auto"/>
            <w:right w:val="none" w:sz="0" w:space="0" w:color="auto"/>
          </w:divBdr>
        </w:div>
        <w:div w:id="1011950433">
          <w:marLeft w:val="0"/>
          <w:marRight w:val="0"/>
          <w:marTop w:val="0"/>
          <w:marBottom w:val="0"/>
          <w:divBdr>
            <w:top w:val="none" w:sz="0" w:space="0" w:color="auto"/>
            <w:left w:val="none" w:sz="0" w:space="0" w:color="auto"/>
            <w:bottom w:val="none" w:sz="0" w:space="0" w:color="auto"/>
            <w:right w:val="none" w:sz="0" w:space="0" w:color="auto"/>
          </w:divBdr>
        </w:div>
        <w:div w:id="1393120613">
          <w:marLeft w:val="0"/>
          <w:marRight w:val="0"/>
          <w:marTop w:val="0"/>
          <w:marBottom w:val="0"/>
          <w:divBdr>
            <w:top w:val="none" w:sz="0" w:space="0" w:color="auto"/>
            <w:left w:val="none" w:sz="0" w:space="0" w:color="auto"/>
            <w:bottom w:val="none" w:sz="0" w:space="0" w:color="auto"/>
            <w:right w:val="none" w:sz="0" w:space="0" w:color="auto"/>
          </w:divBdr>
        </w:div>
        <w:div w:id="775177221">
          <w:marLeft w:val="0"/>
          <w:marRight w:val="0"/>
          <w:marTop w:val="0"/>
          <w:marBottom w:val="0"/>
          <w:divBdr>
            <w:top w:val="none" w:sz="0" w:space="0" w:color="auto"/>
            <w:left w:val="none" w:sz="0" w:space="0" w:color="auto"/>
            <w:bottom w:val="none" w:sz="0" w:space="0" w:color="auto"/>
            <w:right w:val="none" w:sz="0" w:space="0" w:color="auto"/>
          </w:divBdr>
        </w:div>
      </w:divsChild>
    </w:div>
    <w:div w:id="545145654">
      <w:bodyDiv w:val="1"/>
      <w:marLeft w:val="0"/>
      <w:marRight w:val="0"/>
      <w:marTop w:val="0"/>
      <w:marBottom w:val="0"/>
      <w:divBdr>
        <w:top w:val="none" w:sz="0" w:space="0" w:color="auto"/>
        <w:left w:val="none" w:sz="0" w:space="0" w:color="auto"/>
        <w:bottom w:val="none" w:sz="0" w:space="0" w:color="auto"/>
        <w:right w:val="none" w:sz="0" w:space="0" w:color="auto"/>
      </w:divBdr>
      <w:divsChild>
        <w:div w:id="99375571">
          <w:marLeft w:val="0"/>
          <w:marRight w:val="0"/>
          <w:marTop w:val="0"/>
          <w:marBottom w:val="0"/>
          <w:divBdr>
            <w:top w:val="none" w:sz="0" w:space="0" w:color="auto"/>
            <w:left w:val="none" w:sz="0" w:space="0" w:color="auto"/>
            <w:bottom w:val="none" w:sz="0" w:space="0" w:color="auto"/>
            <w:right w:val="none" w:sz="0" w:space="0" w:color="auto"/>
          </w:divBdr>
          <w:divsChild>
            <w:div w:id="481240831">
              <w:marLeft w:val="0"/>
              <w:marRight w:val="0"/>
              <w:marTop w:val="0"/>
              <w:marBottom w:val="0"/>
              <w:divBdr>
                <w:top w:val="none" w:sz="0" w:space="0" w:color="auto"/>
                <w:left w:val="none" w:sz="0" w:space="0" w:color="auto"/>
                <w:bottom w:val="none" w:sz="0" w:space="0" w:color="auto"/>
                <w:right w:val="none" w:sz="0" w:space="0" w:color="auto"/>
              </w:divBdr>
            </w:div>
            <w:div w:id="300892255">
              <w:marLeft w:val="0"/>
              <w:marRight w:val="0"/>
              <w:marTop w:val="0"/>
              <w:marBottom w:val="0"/>
              <w:divBdr>
                <w:top w:val="none" w:sz="0" w:space="0" w:color="auto"/>
                <w:left w:val="none" w:sz="0" w:space="0" w:color="auto"/>
                <w:bottom w:val="none" w:sz="0" w:space="0" w:color="auto"/>
                <w:right w:val="none" w:sz="0" w:space="0" w:color="auto"/>
              </w:divBdr>
            </w:div>
            <w:div w:id="357000866">
              <w:marLeft w:val="0"/>
              <w:marRight w:val="0"/>
              <w:marTop w:val="0"/>
              <w:marBottom w:val="0"/>
              <w:divBdr>
                <w:top w:val="none" w:sz="0" w:space="0" w:color="auto"/>
                <w:left w:val="none" w:sz="0" w:space="0" w:color="auto"/>
                <w:bottom w:val="none" w:sz="0" w:space="0" w:color="auto"/>
                <w:right w:val="none" w:sz="0" w:space="0" w:color="auto"/>
              </w:divBdr>
            </w:div>
            <w:div w:id="141581854">
              <w:marLeft w:val="0"/>
              <w:marRight w:val="0"/>
              <w:marTop w:val="0"/>
              <w:marBottom w:val="0"/>
              <w:divBdr>
                <w:top w:val="none" w:sz="0" w:space="0" w:color="auto"/>
                <w:left w:val="none" w:sz="0" w:space="0" w:color="auto"/>
                <w:bottom w:val="none" w:sz="0" w:space="0" w:color="auto"/>
                <w:right w:val="none" w:sz="0" w:space="0" w:color="auto"/>
              </w:divBdr>
            </w:div>
            <w:div w:id="1191529400">
              <w:marLeft w:val="0"/>
              <w:marRight w:val="0"/>
              <w:marTop w:val="0"/>
              <w:marBottom w:val="0"/>
              <w:divBdr>
                <w:top w:val="none" w:sz="0" w:space="0" w:color="auto"/>
                <w:left w:val="none" w:sz="0" w:space="0" w:color="auto"/>
                <w:bottom w:val="none" w:sz="0" w:space="0" w:color="auto"/>
                <w:right w:val="none" w:sz="0" w:space="0" w:color="auto"/>
              </w:divBdr>
            </w:div>
            <w:div w:id="1816214249">
              <w:marLeft w:val="0"/>
              <w:marRight w:val="0"/>
              <w:marTop w:val="0"/>
              <w:marBottom w:val="0"/>
              <w:divBdr>
                <w:top w:val="none" w:sz="0" w:space="0" w:color="auto"/>
                <w:left w:val="none" w:sz="0" w:space="0" w:color="auto"/>
                <w:bottom w:val="none" w:sz="0" w:space="0" w:color="auto"/>
                <w:right w:val="none" w:sz="0" w:space="0" w:color="auto"/>
              </w:divBdr>
            </w:div>
            <w:div w:id="288363468">
              <w:marLeft w:val="0"/>
              <w:marRight w:val="0"/>
              <w:marTop w:val="0"/>
              <w:marBottom w:val="0"/>
              <w:divBdr>
                <w:top w:val="none" w:sz="0" w:space="0" w:color="auto"/>
                <w:left w:val="none" w:sz="0" w:space="0" w:color="auto"/>
                <w:bottom w:val="none" w:sz="0" w:space="0" w:color="auto"/>
                <w:right w:val="none" w:sz="0" w:space="0" w:color="auto"/>
              </w:divBdr>
            </w:div>
            <w:div w:id="2123643437">
              <w:marLeft w:val="0"/>
              <w:marRight w:val="0"/>
              <w:marTop w:val="0"/>
              <w:marBottom w:val="0"/>
              <w:divBdr>
                <w:top w:val="none" w:sz="0" w:space="0" w:color="auto"/>
                <w:left w:val="none" w:sz="0" w:space="0" w:color="auto"/>
                <w:bottom w:val="none" w:sz="0" w:space="0" w:color="auto"/>
                <w:right w:val="none" w:sz="0" w:space="0" w:color="auto"/>
              </w:divBdr>
            </w:div>
            <w:div w:id="1825118139">
              <w:marLeft w:val="0"/>
              <w:marRight w:val="0"/>
              <w:marTop w:val="0"/>
              <w:marBottom w:val="0"/>
              <w:divBdr>
                <w:top w:val="none" w:sz="0" w:space="0" w:color="auto"/>
                <w:left w:val="none" w:sz="0" w:space="0" w:color="auto"/>
                <w:bottom w:val="none" w:sz="0" w:space="0" w:color="auto"/>
                <w:right w:val="none" w:sz="0" w:space="0" w:color="auto"/>
              </w:divBdr>
            </w:div>
            <w:div w:id="1674723574">
              <w:marLeft w:val="0"/>
              <w:marRight w:val="0"/>
              <w:marTop w:val="0"/>
              <w:marBottom w:val="0"/>
              <w:divBdr>
                <w:top w:val="none" w:sz="0" w:space="0" w:color="auto"/>
                <w:left w:val="none" w:sz="0" w:space="0" w:color="auto"/>
                <w:bottom w:val="none" w:sz="0" w:space="0" w:color="auto"/>
                <w:right w:val="none" w:sz="0" w:space="0" w:color="auto"/>
              </w:divBdr>
            </w:div>
            <w:div w:id="729305489">
              <w:marLeft w:val="0"/>
              <w:marRight w:val="0"/>
              <w:marTop w:val="0"/>
              <w:marBottom w:val="0"/>
              <w:divBdr>
                <w:top w:val="none" w:sz="0" w:space="0" w:color="auto"/>
                <w:left w:val="none" w:sz="0" w:space="0" w:color="auto"/>
                <w:bottom w:val="none" w:sz="0" w:space="0" w:color="auto"/>
                <w:right w:val="none" w:sz="0" w:space="0" w:color="auto"/>
              </w:divBdr>
            </w:div>
            <w:div w:id="1300309464">
              <w:marLeft w:val="0"/>
              <w:marRight w:val="0"/>
              <w:marTop w:val="0"/>
              <w:marBottom w:val="0"/>
              <w:divBdr>
                <w:top w:val="none" w:sz="0" w:space="0" w:color="auto"/>
                <w:left w:val="none" w:sz="0" w:space="0" w:color="auto"/>
                <w:bottom w:val="none" w:sz="0" w:space="0" w:color="auto"/>
                <w:right w:val="none" w:sz="0" w:space="0" w:color="auto"/>
              </w:divBdr>
            </w:div>
            <w:div w:id="1690836536">
              <w:marLeft w:val="0"/>
              <w:marRight w:val="0"/>
              <w:marTop w:val="0"/>
              <w:marBottom w:val="0"/>
              <w:divBdr>
                <w:top w:val="none" w:sz="0" w:space="0" w:color="auto"/>
                <w:left w:val="none" w:sz="0" w:space="0" w:color="auto"/>
                <w:bottom w:val="none" w:sz="0" w:space="0" w:color="auto"/>
                <w:right w:val="none" w:sz="0" w:space="0" w:color="auto"/>
              </w:divBdr>
            </w:div>
            <w:div w:id="1313364090">
              <w:marLeft w:val="0"/>
              <w:marRight w:val="0"/>
              <w:marTop w:val="0"/>
              <w:marBottom w:val="0"/>
              <w:divBdr>
                <w:top w:val="none" w:sz="0" w:space="0" w:color="auto"/>
                <w:left w:val="none" w:sz="0" w:space="0" w:color="auto"/>
                <w:bottom w:val="none" w:sz="0" w:space="0" w:color="auto"/>
                <w:right w:val="none" w:sz="0" w:space="0" w:color="auto"/>
              </w:divBdr>
            </w:div>
            <w:div w:id="1861309435">
              <w:marLeft w:val="0"/>
              <w:marRight w:val="0"/>
              <w:marTop w:val="0"/>
              <w:marBottom w:val="0"/>
              <w:divBdr>
                <w:top w:val="none" w:sz="0" w:space="0" w:color="auto"/>
                <w:left w:val="none" w:sz="0" w:space="0" w:color="auto"/>
                <w:bottom w:val="none" w:sz="0" w:space="0" w:color="auto"/>
                <w:right w:val="none" w:sz="0" w:space="0" w:color="auto"/>
              </w:divBdr>
            </w:div>
            <w:div w:id="1562061496">
              <w:marLeft w:val="0"/>
              <w:marRight w:val="0"/>
              <w:marTop w:val="0"/>
              <w:marBottom w:val="0"/>
              <w:divBdr>
                <w:top w:val="none" w:sz="0" w:space="0" w:color="auto"/>
                <w:left w:val="none" w:sz="0" w:space="0" w:color="auto"/>
                <w:bottom w:val="none" w:sz="0" w:space="0" w:color="auto"/>
                <w:right w:val="none" w:sz="0" w:space="0" w:color="auto"/>
              </w:divBdr>
            </w:div>
            <w:div w:id="16405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8183">
      <w:bodyDiv w:val="1"/>
      <w:marLeft w:val="0"/>
      <w:marRight w:val="0"/>
      <w:marTop w:val="0"/>
      <w:marBottom w:val="0"/>
      <w:divBdr>
        <w:top w:val="none" w:sz="0" w:space="0" w:color="auto"/>
        <w:left w:val="none" w:sz="0" w:space="0" w:color="auto"/>
        <w:bottom w:val="none" w:sz="0" w:space="0" w:color="auto"/>
        <w:right w:val="none" w:sz="0" w:space="0" w:color="auto"/>
      </w:divBdr>
    </w:div>
    <w:div w:id="565994103">
      <w:bodyDiv w:val="1"/>
      <w:marLeft w:val="0"/>
      <w:marRight w:val="0"/>
      <w:marTop w:val="0"/>
      <w:marBottom w:val="0"/>
      <w:divBdr>
        <w:top w:val="none" w:sz="0" w:space="0" w:color="auto"/>
        <w:left w:val="none" w:sz="0" w:space="0" w:color="auto"/>
        <w:bottom w:val="none" w:sz="0" w:space="0" w:color="auto"/>
        <w:right w:val="none" w:sz="0" w:space="0" w:color="auto"/>
      </w:divBdr>
    </w:div>
    <w:div w:id="583999852">
      <w:bodyDiv w:val="1"/>
      <w:marLeft w:val="0"/>
      <w:marRight w:val="0"/>
      <w:marTop w:val="0"/>
      <w:marBottom w:val="0"/>
      <w:divBdr>
        <w:top w:val="none" w:sz="0" w:space="0" w:color="auto"/>
        <w:left w:val="none" w:sz="0" w:space="0" w:color="auto"/>
        <w:bottom w:val="none" w:sz="0" w:space="0" w:color="auto"/>
        <w:right w:val="none" w:sz="0" w:space="0" w:color="auto"/>
      </w:divBdr>
      <w:divsChild>
        <w:div w:id="1965772437">
          <w:marLeft w:val="0"/>
          <w:marRight w:val="0"/>
          <w:marTop w:val="0"/>
          <w:marBottom w:val="0"/>
          <w:divBdr>
            <w:top w:val="none" w:sz="0" w:space="0" w:color="auto"/>
            <w:left w:val="none" w:sz="0" w:space="0" w:color="auto"/>
            <w:bottom w:val="none" w:sz="0" w:space="0" w:color="auto"/>
            <w:right w:val="none" w:sz="0" w:space="0" w:color="auto"/>
          </w:divBdr>
        </w:div>
        <w:div w:id="1219703178">
          <w:marLeft w:val="0"/>
          <w:marRight w:val="0"/>
          <w:marTop w:val="0"/>
          <w:marBottom w:val="0"/>
          <w:divBdr>
            <w:top w:val="none" w:sz="0" w:space="0" w:color="auto"/>
            <w:left w:val="none" w:sz="0" w:space="0" w:color="auto"/>
            <w:bottom w:val="none" w:sz="0" w:space="0" w:color="auto"/>
            <w:right w:val="none" w:sz="0" w:space="0" w:color="auto"/>
          </w:divBdr>
        </w:div>
        <w:div w:id="536627678">
          <w:marLeft w:val="0"/>
          <w:marRight w:val="0"/>
          <w:marTop w:val="0"/>
          <w:marBottom w:val="0"/>
          <w:divBdr>
            <w:top w:val="none" w:sz="0" w:space="0" w:color="auto"/>
            <w:left w:val="none" w:sz="0" w:space="0" w:color="auto"/>
            <w:bottom w:val="none" w:sz="0" w:space="0" w:color="auto"/>
            <w:right w:val="none" w:sz="0" w:space="0" w:color="auto"/>
          </w:divBdr>
        </w:div>
        <w:div w:id="1707951081">
          <w:marLeft w:val="0"/>
          <w:marRight w:val="0"/>
          <w:marTop w:val="0"/>
          <w:marBottom w:val="0"/>
          <w:divBdr>
            <w:top w:val="none" w:sz="0" w:space="0" w:color="auto"/>
            <w:left w:val="none" w:sz="0" w:space="0" w:color="auto"/>
            <w:bottom w:val="none" w:sz="0" w:space="0" w:color="auto"/>
            <w:right w:val="none" w:sz="0" w:space="0" w:color="auto"/>
          </w:divBdr>
        </w:div>
        <w:div w:id="1896426340">
          <w:marLeft w:val="0"/>
          <w:marRight w:val="0"/>
          <w:marTop w:val="0"/>
          <w:marBottom w:val="0"/>
          <w:divBdr>
            <w:top w:val="none" w:sz="0" w:space="0" w:color="auto"/>
            <w:left w:val="none" w:sz="0" w:space="0" w:color="auto"/>
            <w:bottom w:val="none" w:sz="0" w:space="0" w:color="auto"/>
            <w:right w:val="none" w:sz="0" w:space="0" w:color="auto"/>
          </w:divBdr>
        </w:div>
        <w:div w:id="727267149">
          <w:marLeft w:val="0"/>
          <w:marRight w:val="0"/>
          <w:marTop w:val="0"/>
          <w:marBottom w:val="0"/>
          <w:divBdr>
            <w:top w:val="none" w:sz="0" w:space="0" w:color="auto"/>
            <w:left w:val="none" w:sz="0" w:space="0" w:color="auto"/>
            <w:bottom w:val="none" w:sz="0" w:space="0" w:color="auto"/>
            <w:right w:val="none" w:sz="0" w:space="0" w:color="auto"/>
          </w:divBdr>
        </w:div>
      </w:divsChild>
    </w:div>
    <w:div w:id="623778474">
      <w:bodyDiv w:val="1"/>
      <w:marLeft w:val="0"/>
      <w:marRight w:val="0"/>
      <w:marTop w:val="0"/>
      <w:marBottom w:val="0"/>
      <w:divBdr>
        <w:top w:val="none" w:sz="0" w:space="0" w:color="auto"/>
        <w:left w:val="none" w:sz="0" w:space="0" w:color="auto"/>
        <w:bottom w:val="none" w:sz="0" w:space="0" w:color="auto"/>
        <w:right w:val="none" w:sz="0" w:space="0" w:color="auto"/>
      </w:divBdr>
    </w:div>
    <w:div w:id="656878718">
      <w:bodyDiv w:val="1"/>
      <w:marLeft w:val="0"/>
      <w:marRight w:val="0"/>
      <w:marTop w:val="0"/>
      <w:marBottom w:val="0"/>
      <w:divBdr>
        <w:top w:val="none" w:sz="0" w:space="0" w:color="auto"/>
        <w:left w:val="none" w:sz="0" w:space="0" w:color="auto"/>
        <w:bottom w:val="none" w:sz="0" w:space="0" w:color="auto"/>
        <w:right w:val="none" w:sz="0" w:space="0" w:color="auto"/>
      </w:divBdr>
    </w:div>
    <w:div w:id="707729513">
      <w:bodyDiv w:val="1"/>
      <w:marLeft w:val="0"/>
      <w:marRight w:val="0"/>
      <w:marTop w:val="0"/>
      <w:marBottom w:val="0"/>
      <w:divBdr>
        <w:top w:val="none" w:sz="0" w:space="0" w:color="auto"/>
        <w:left w:val="none" w:sz="0" w:space="0" w:color="auto"/>
        <w:bottom w:val="none" w:sz="0" w:space="0" w:color="auto"/>
        <w:right w:val="none" w:sz="0" w:space="0" w:color="auto"/>
      </w:divBdr>
      <w:divsChild>
        <w:div w:id="810246385">
          <w:marLeft w:val="0"/>
          <w:marRight w:val="0"/>
          <w:marTop w:val="0"/>
          <w:marBottom w:val="0"/>
          <w:divBdr>
            <w:top w:val="none" w:sz="0" w:space="0" w:color="auto"/>
            <w:left w:val="none" w:sz="0" w:space="0" w:color="auto"/>
            <w:bottom w:val="none" w:sz="0" w:space="0" w:color="auto"/>
            <w:right w:val="none" w:sz="0" w:space="0" w:color="auto"/>
          </w:divBdr>
        </w:div>
        <w:div w:id="302125716">
          <w:marLeft w:val="0"/>
          <w:marRight w:val="0"/>
          <w:marTop w:val="0"/>
          <w:marBottom w:val="0"/>
          <w:divBdr>
            <w:top w:val="none" w:sz="0" w:space="0" w:color="auto"/>
            <w:left w:val="none" w:sz="0" w:space="0" w:color="auto"/>
            <w:bottom w:val="none" w:sz="0" w:space="0" w:color="auto"/>
            <w:right w:val="none" w:sz="0" w:space="0" w:color="auto"/>
          </w:divBdr>
        </w:div>
        <w:div w:id="1062605674">
          <w:marLeft w:val="0"/>
          <w:marRight w:val="0"/>
          <w:marTop w:val="0"/>
          <w:marBottom w:val="0"/>
          <w:divBdr>
            <w:top w:val="none" w:sz="0" w:space="0" w:color="auto"/>
            <w:left w:val="none" w:sz="0" w:space="0" w:color="auto"/>
            <w:bottom w:val="none" w:sz="0" w:space="0" w:color="auto"/>
            <w:right w:val="none" w:sz="0" w:space="0" w:color="auto"/>
          </w:divBdr>
        </w:div>
        <w:div w:id="1379161115">
          <w:marLeft w:val="0"/>
          <w:marRight w:val="0"/>
          <w:marTop w:val="0"/>
          <w:marBottom w:val="0"/>
          <w:divBdr>
            <w:top w:val="none" w:sz="0" w:space="0" w:color="auto"/>
            <w:left w:val="none" w:sz="0" w:space="0" w:color="auto"/>
            <w:bottom w:val="none" w:sz="0" w:space="0" w:color="auto"/>
            <w:right w:val="none" w:sz="0" w:space="0" w:color="auto"/>
          </w:divBdr>
        </w:div>
        <w:div w:id="598567892">
          <w:marLeft w:val="0"/>
          <w:marRight w:val="0"/>
          <w:marTop w:val="0"/>
          <w:marBottom w:val="0"/>
          <w:divBdr>
            <w:top w:val="none" w:sz="0" w:space="0" w:color="auto"/>
            <w:left w:val="none" w:sz="0" w:space="0" w:color="auto"/>
            <w:bottom w:val="none" w:sz="0" w:space="0" w:color="auto"/>
            <w:right w:val="none" w:sz="0" w:space="0" w:color="auto"/>
          </w:divBdr>
        </w:div>
        <w:div w:id="1586914224">
          <w:marLeft w:val="0"/>
          <w:marRight w:val="0"/>
          <w:marTop w:val="0"/>
          <w:marBottom w:val="0"/>
          <w:divBdr>
            <w:top w:val="none" w:sz="0" w:space="0" w:color="auto"/>
            <w:left w:val="none" w:sz="0" w:space="0" w:color="auto"/>
            <w:bottom w:val="none" w:sz="0" w:space="0" w:color="auto"/>
            <w:right w:val="none" w:sz="0" w:space="0" w:color="auto"/>
          </w:divBdr>
        </w:div>
        <w:div w:id="167448482">
          <w:marLeft w:val="0"/>
          <w:marRight w:val="0"/>
          <w:marTop w:val="0"/>
          <w:marBottom w:val="0"/>
          <w:divBdr>
            <w:top w:val="none" w:sz="0" w:space="0" w:color="auto"/>
            <w:left w:val="none" w:sz="0" w:space="0" w:color="auto"/>
            <w:bottom w:val="none" w:sz="0" w:space="0" w:color="auto"/>
            <w:right w:val="none" w:sz="0" w:space="0" w:color="auto"/>
          </w:divBdr>
        </w:div>
        <w:div w:id="1004091198">
          <w:marLeft w:val="0"/>
          <w:marRight w:val="0"/>
          <w:marTop w:val="0"/>
          <w:marBottom w:val="0"/>
          <w:divBdr>
            <w:top w:val="none" w:sz="0" w:space="0" w:color="auto"/>
            <w:left w:val="none" w:sz="0" w:space="0" w:color="auto"/>
            <w:bottom w:val="none" w:sz="0" w:space="0" w:color="auto"/>
            <w:right w:val="none" w:sz="0" w:space="0" w:color="auto"/>
          </w:divBdr>
        </w:div>
        <w:div w:id="1431009300">
          <w:marLeft w:val="0"/>
          <w:marRight w:val="0"/>
          <w:marTop w:val="0"/>
          <w:marBottom w:val="0"/>
          <w:divBdr>
            <w:top w:val="none" w:sz="0" w:space="0" w:color="auto"/>
            <w:left w:val="none" w:sz="0" w:space="0" w:color="auto"/>
            <w:bottom w:val="none" w:sz="0" w:space="0" w:color="auto"/>
            <w:right w:val="none" w:sz="0" w:space="0" w:color="auto"/>
          </w:divBdr>
        </w:div>
        <w:div w:id="1222398970">
          <w:marLeft w:val="0"/>
          <w:marRight w:val="0"/>
          <w:marTop w:val="0"/>
          <w:marBottom w:val="0"/>
          <w:divBdr>
            <w:top w:val="none" w:sz="0" w:space="0" w:color="auto"/>
            <w:left w:val="none" w:sz="0" w:space="0" w:color="auto"/>
            <w:bottom w:val="none" w:sz="0" w:space="0" w:color="auto"/>
            <w:right w:val="none" w:sz="0" w:space="0" w:color="auto"/>
          </w:divBdr>
        </w:div>
        <w:div w:id="1368488102">
          <w:marLeft w:val="0"/>
          <w:marRight w:val="0"/>
          <w:marTop w:val="0"/>
          <w:marBottom w:val="0"/>
          <w:divBdr>
            <w:top w:val="none" w:sz="0" w:space="0" w:color="auto"/>
            <w:left w:val="none" w:sz="0" w:space="0" w:color="auto"/>
            <w:bottom w:val="none" w:sz="0" w:space="0" w:color="auto"/>
            <w:right w:val="none" w:sz="0" w:space="0" w:color="auto"/>
          </w:divBdr>
        </w:div>
        <w:div w:id="369455109">
          <w:marLeft w:val="0"/>
          <w:marRight w:val="0"/>
          <w:marTop w:val="0"/>
          <w:marBottom w:val="0"/>
          <w:divBdr>
            <w:top w:val="none" w:sz="0" w:space="0" w:color="auto"/>
            <w:left w:val="none" w:sz="0" w:space="0" w:color="auto"/>
            <w:bottom w:val="none" w:sz="0" w:space="0" w:color="auto"/>
            <w:right w:val="none" w:sz="0" w:space="0" w:color="auto"/>
          </w:divBdr>
        </w:div>
        <w:div w:id="708336978">
          <w:marLeft w:val="0"/>
          <w:marRight w:val="0"/>
          <w:marTop w:val="0"/>
          <w:marBottom w:val="0"/>
          <w:divBdr>
            <w:top w:val="none" w:sz="0" w:space="0" w:color="auto"/>
            <w:left w:val="none" w:sz="0" w:space="0" w:color="auto"/>
            <w:bottom w:val="none" w:sz="0" w:space="0" w:color="auto"/>
            <w:right w:val="none" w:sz="0" w:space="0" w:color="auto"/>
          </w:divBdr>
        </w:div>
        <w:div w:id="1183207927">
          <w:marLeft w:val="0"/>
          <w:marRight w:val="0"/>
          <w:marTop w:val="0"/>
          <w:marBottom w:val="0"/>
          <w:divBdr>
            <w:top w:val="none" w:sz="0" w:space="0" w:color="auto"/>
            <w:left w:val="none" w:sz="0" w:space="0" w:color="auto"/>
            <w:bottom w:val="none" w:sz="0" w:space="0" w:color="auto"/>
            <w:right w:val="none" w:sz="0" w:space="0" w:color="auto"/>
          </w:divBdr>
        </w:div>
        <w:div w:id="405765283">
          <w:marLeft w:val="0"/>
          <w:marRight w:val="0"/>
          <w:marTop w:val="0"/>
          <w:marBottom w:val="0"/>
          <w:divBdr>
            <w:top w:val="none" w:sz="0" w:space="0" w:color="auto"/>
            <w:left w:val="none" w:sz="0" w:space="0" w:color="auto"/>
            <w:bottom w:val="none" w:sz="0" w:space="0" w:color="auto"/>
            <w:right w:val="none" w:sz="0" w:space="0" w:color="auto"/>
          </w:divBdr>
        </w:div>
        <w:div w:id="713231501">
          <w:marLeft w:val="0"/>
          <w:marRight w:val="0"/>
          <w:marTop w:val="0"/>
          <w:marBottom w:val="0"/>
          <w:divBdr>
            <w:top w:val="none" w:sz="0" w:space="0" w:color="auto"/>
            <w:left w:val="none" w:sz="0" w:space="0" w:color="auto"/>
            <w:bottom w:val="none" w:sz="0" w:space="0" w:color="auto"/>
            <w:right w:val="none" w:sz="0" w:space="0" w:color="auto"/>
          </w:divBdr>
        </w:div>
        <w:div w:id="130094463">
          <w:marLeft w:val="0"/>
          <w:marRight w:val="0"/>
          <w:marTop w:val="0"/>
          <w:marBottom w:val="0"/>
          <w:divBdr>
            <w:top w:val="none" w:sz="0" w:space="0" w:color="auto"/>
            <w:left w:val="none" w:sz="0" w:space="0" w:color="auto"/>
            <w:bottom w:val="none" w:sz="0" w:space="0" w:color="auto"/>
            <w:right w:val="none" w:sz="0" w:space="0" w:color="auto"/>
          </w:divBdr>
        </w:div>
      </w:divsChild>
    </w:div>
    <w:div w:id="784885805">
      <w:bodyDiv w:val="1"/>
      <w:marLeft w:val="0"/>
      <w:marRight w:val="0"/>
      <w:marTop w:val="0"/>
      <w:marBottom w:val="0"/>
      <w:divBdr>
        <w:top w:val="none" w:sz="0" w:space="0" w:color="auto"/>
        <w:left w:val="none" w:sz="0" w:space="0" w:color="auto"/>
        <w:bottom w:val="none" w:sz="0" w:space="0" w:color="auto"/>
        <w:right w:val="none" w:sz="0" w:space="0" w:color="auto"/>
      </w:divBdr>
    </w:div>
    <w:div w:id="831137695">
      <w:bodyDiv w:val="1"/>
      <w:marLeft w:val="0"/>
      <w:marRight w:val="0"/>
      <w:marTop w:val="0"/>
      <w:marBottom w:val="0"/>
      <w:divBdr>
        <w:top w:val="none" w:sz="0" w:space="0" w:color="auto"/>
        <w:left w:val="none" w:sz="0" w:space="0" w:color="auto"/>
        <w:bottom w:val="none" w:sz="0" w:space="0" w:color="auto"/>
        <w:right w:val="none" w:sz="0" w:space="0" w:color="auto"/>
      </w:divBdr>
      <w:divsChild>
        <w:div w:id="1328247956">
          <w:marLeft w:val="0"/>
          <w:marRight w:val="0"/>
          <w:marTop w:val="0"/>
          <w:marBottom w:val="0"/>
          <w:divBdr>
            <w:top w:val="none" w:sz="0" w:space="0" w:color="auto"/>
            <w:left w:val="none" w:sz="0" w:space="0" w:color="auto"/>
            <w:bottom w:val="none" w:sz="0" w:space="0" w:color="auto"/>
            <w:right w:val="none" w:sz="0" w:space="0" w:color="auto"/>
          </w:divBdr>
        </w:div>
        <w:div w:id="1898008640">
          <w:marLeft w:val="0"/>
          <w:marRight w:val="0"/>
          <w:marTop w:val="0"/>
          <w:marBottom w:val="0"/>
          <w:divBdr>
            <w:top w:val="none" w:sz="0" w:space="0" w:color="auto"/>
            <w:left w:val="none" w:sz="0" w:space="0" w:color="auto"/>
            <w:bottom w:val="none" w:sz="0" w:space="0" w:color="auto"/>
            <w:right w:val="none" w:sz="0" w:space="0" w:color="auto"/>
          </w:divBdr>
        </w:div>
        <w:div w:id="903376074">
          <w:marLeft w:val="0"/>
          <w:marRight w:val="0"/>
          <w:marTop w:val="0"/>
          <w:marBottom w:val="0"/>
          <w:divBdr>
            <w:top w:val="none" w:sz="0" w:space="0" w:color="auto"/>
            <w:left w:val="none" w:sz="0" w:space="0" w:color="auto"/>
            <w:bottom w:val="none" w:sz="0" w:space="0" w:color="auto"/>
            <w:right w:val="none" w:sz="0" w:space="0" w:color="auto"/>
          </w:divBdr>
        </w:div>
      </w:divsChild>
    </w:div>
    <w:div w:id="832986840">
      <w:bodyDiv w:val="1"/>
      <w:marLeft w:val="0"/>
      <w:marRight w:val="0"/>
      <w:marTop w:val="0"/>
      <w:marBottom w:val="0"/>
      <w:divBdr>
        <w:top w:val="none" w:sz="0" w:space="0" w:color="auto"/>
        <w:left w:val="none" w:sz="0" w:space="0" w:color="auto"/>
        <w:bottom w:val="none" w:sz="0" w:space="0" w:color="auto"/>
        <w:right w:val="none" w:sz="0" w:space="0" w:color="auto"/>
      </w:divBdr>
      <w:divsChild>
        <w:div w:id="585965728">
          <w:marLeft w:val="0"/>
          <w:marRight w:val="0"/>
          <w:marTop w:val="0"/>
          <w:marBottom w:val="0"/>
          <w:divBdr>
            <w:top w:val="none" w:sz="0" w:space="0" w:color="auto"/>
            <w:left w:val="none" w:sz="0" w:space="0" w:color="auto"/>
            <w:bottom w:val="none" w:sz="0" w:space="0" w:color="auto"/>
            <w:right w:val="none" w:sz="0" w:space="0" w:color="auto"/>
          </w:divBdr>
        </w:div>
        <w:div w:id="619068453">
          <w:marLeft w:val="0"/>
          <w:marRight w:val="0"/>
          <w:marTop w:val="0"/>
          <w:marBottom w:val="0"/>
          <w:divBdr>
            <w:top w:val="none" w:sz="0" w:space="0" w:color="auto"/>
            <w:left w:val="none" w:sz="0" w:space="0" w:color="auto"/>
            <w:bottom w:val="none" w:sz="0" w:space="0" w:color="auto"/>
            <w:right w:val="none" w:sz="0" w:space="0" w:color="auto"/>
          </w:divBdr>
        </w:div>
        <w:div w:id="1995640681">
          <w:marLeft w:val="0"/>
          <w:marRight w:val="0"/>
          <w:marTop w:val="0"/>
          <w:marBottom w:val="0"/>
          <w:divBdr>
            <w:top w:val="none" w:sz="0" w:space="0" w:color="auto"/>
            <w:left w:val="none" w:sz="0" w:space="0" w:color="auto"/>
            <w:bottom w:val="none" w:sz="0" w:space="0" w:color="auto"/>
            <w:right w:val="none" w:sz="0" w:space="0" w:color="auto"/>
          </w:divBdr>
        </w:div>
        <w:div w:id="774324706">
          <w:marLeft w:val="0"/>
          <w:marRight w:val="0"/>
          <w:marTop w:val="0"/>
          <w:marBottom w:val="0"/>
          <w:divBdr>
            <w:top w:val="none" w:sz="0" w:space="0" w:color="auto"/>
            <w:left w:val="none" w:sz="0" w:space="0" w:color="auto"/>
            <w:bottom w:val="none" w:sz="0" w:space="0" w:color="auto"/>
            <w:right w:val="none" w:sz="0" w:space="0" w:color="auto"/>
          </w:divBdr>
        </w:div>
        <w:div w:id="322439751">
          <w:marLeft w:val="0"/>
          <w:marRight w:val="0"/>
          <w:marTop w:val="0"/>
          <w:marBottom w:val="0"/>
          <w:divBdr>
            <w:top w:val="none" w:sz="0" w:space="0" w:color="auto"/>
            <w:left w:val="none" w:sz="0" w:space="0" w:color="auto"/>
            <w:bottom w:val="none" w:sz="0" w:space="0" w:color="auto"/>
            <w:right w:val="none" w:sz="0" w:space="0" w:color="auto"/>
          </w:divBdr>
        </w:div>
        <w:div w:id="1284270059">
          <w:marLeft w:val="0"/>
          <w:marRight w:val="0"/>
          <w:marTop w:val="0"/>
          <w:marBottom w:val="0"/>
          <w:divBdr>
            <w:top w:val="none" w:sz="0" w:space="0" w:color="auto"/>
            <w:left w:val="none" w:sz="0" w:space="0" w:color="auto"/>
            <w:bottom w:val="none" w:sz="0" w:space="0" w:color="auto"/>
            <w:right w:val="none" w:sz="0" w:space="0" w:color="auto"/>
          </w:divBdr>
        </w:div>
        <w:div w:id="1323043142">
          <w:marLeft w:val="0"/>
          <w:marRight w:val="0"/>
          <w:marTop w:val="0"/>
          <w:marBottom w:val="0"/>
          <w:divBdr>
            <w:top w:val="none" w:sz="0" w:space="0" w:color="auto"/>
            <w:left w:val="none" w:sz="0" w:space="0" w:color="auto"/>
            <w:bottom w:val="none" w:sz="0" w:space="0" w:color="auto"/>
            <w:right w:val="none" w:sz="0" w:space="0" w:color="auto"/>
          </w:divBdr>
        </w:div>
        <w:div w:id="1611089320">
          <w:marLeft w:val="0"/>
          <w:marRight w:val="0"/>
          <w:marTop w:val="0"/>
          <w:marBottom w:val="0"/>
          <w:divBdr>
            <w:top w:val="none" w:sz="0" w:space="0" w:color="auto"/>
            <w:left w:val="none" w:sz="0" w:space="0" w:color="auto"/>
            <w:bottom w:val="none" w:sz="0" w:space="0" w:color="auto"/>
            <w:right w:val="none" w:sz="0" w:space="0" w:color="auto"/>
          </w:divBdr>
        </w:div>
        <w:div w:id="1476293460">
          <w:marLeft w:val="0"/>
          <w:marRight w:val="0"/>
          <w:marTop w:val="0"/>
          <w:marBottom w:val="0"/>
          <w:divBdr>
            <w:top w:val="none" w:sz="0" w:space="0" w:color="auto"/>
            <w:left w:val="none" w:sz="0" w:space="0" w:color="auto"/>
            <w:bottom w:val="none" w:sz="0" w:space="0" w:color="auto"/>
            <w:right w:val="none" w:sz="0" w:space="0" w:color="auto"/>
          </w:divBdr>
        </w:div>
        <w:div w:id="126748026">
          <w:marLeft w:val="0"/>
          <w:marRight w:val="0"/>
          <w:marTop w:val="0"/>
          <w:marBottom w:val="0"/>
          <w:divBdr>
            <w:top w:val="none" w:sz="0" w:space="0" w:color="auto"/>
            <w:left w:val="none" w:sz="0" w:space="0" w:color="auto"/>
            <w:bottom w:val="none" w:sz="0" w:space="0" w:color="auto"/>
            <w:right w:val="none" w:sz="0" w:space="0" w:color="auto"/>
          </w:divBdr>
        </w:div>
        <w:div w:id="812060483">
          <w:marLeft w:val="0"/>
          <w:marRight w:val="0"/>
          <w:marTop w:val="0"/>
          <w:marBottom w:val="0"/>
          <w:divBdr>
            <w:top w:val="none" w:sz="0" w:space="0" w:color="auto"/>
            <w:left w:val="none" w:sz="0" w:space="0" w:color="auto"/>
            <w:bottom w:val="none" w:sz="0" w:space="0" w:color="auto"/>
            <w:right w:val="none" w:sz="0" w:space="0" w:color="auto"/>
          </w:divBdr>
        </w:div>
        <w:div w:id="31883012">
          <w:marLeft w:val="0"/>
          <w:marRight w:val="0"/>
          <w:marTop w:val="0"/>
          <w:marBottom w:val="0"/>
          <w:divBdr>
            <w:top w:val="none" w:sz="0" w:space="0" w:color="auto"/>
            <w:left w:val="none" w:sz="0" w:space="0" w:color="auto"/>
            <w:bottom w:val="none" w:sz="0" w:space="0" w:color="auto"/>
            <w:right w:val="none" w:sz="0" w:space="0" w:color="auto"/>
          </w:divBdr>
        </w:div>
        <w:div w:id="1516653824">
          <w:marLeft w:val="0"/>
          <w:marRight w:val="0"/>
          <w:marTop w:val="0"/>
          <w:marBottom w:val="0"/>
          <w:divBdr>
            <w:top w:val="none" w:sz="0" w:space="0" w:color="auto"/>
            <w:left w:val="none" w:sz="0" w:space="0" w:color="auto"/>
            <w:bottom w:val="none" w:sz="0" w:space="0" w:color="auto"/>
            <w:right w:val="none" w:sz="0" w:space="0" w:color="auto"/>
          </w:divBdr>
        </w:div>
        <w:div w:id="269317622">
          <w:marLeft w:val="0"/>
          <w:marRight w:val="0"/>
          <w:marTop w:val="0"/>
          <w:marBottom w:val="0"/>
          <w:divBdr>
            <w:top w:val="none" w:sz="0" w:space="0" w:color="auto"/>
            <w:left w:val="none" w:sz="0" w:space="0" w:color="auto"/>
            <w:bottom w:val="none" w:sz="0" w:space="0" w:color="auto"/>
            <w:right w:val="none" w:sz="0" w:space="0" w:color="auto"/>
          </w:divBdr>
        </w:div>
        <w:div w:id="416485838">
          <w:marLeft w:val="0"/>
          <w:marRight w:val="0"/>
          <w:marTop w:val="0"/>
          <w:marBottom w:val="0"/>
          <w:divBdr>
            <w:top w:val="none" w:sz="0" w:space="0" w:color="auto"/>
            <w:left w:val="none" w:sz="0" w:space="0" w:color="auto"/>
            <w:bottom w:val="none" w:sz="0" w:space="0" w:color="auto"/>
            <w:right w:val="none" w:sz="0" w:space="0" w:color="auto"/>
          </w:divBdr>
        </w:div>
        <w:div w:id="518465606">
          <w:marLeft w:val="0"/>
          <w:marRight w:val="0"/>
          <w:marTop w:val="0"/>
          <w:marBottom w:val="0"/>
          <w:divBdr>
            <w:top w:val="none" w:sz="0" w:space="0" w:color="auto"/>
            <w:left w:val="none" w:sz="0" w:space="0" w:color="auto"/>
            <w:bottom w:val="none" w:sz="0" w:space="0" w:color="auto"/>
            <w:right w:val="none" w:sz="0" w:space="0" w:color="auto"/>
          </w:divBdr>
        </w:div>
        <w:div w:id="708147370">
          <w:marLeft w:val="0"/>
          <w:marRight w:val="0"/>
          <w:marTop w:val="0"/>
          <w:marBottom w:val="0"/>
          <w:divBdr>
            <w:top w:val="none" w:sz="0" w:space="0" w:color="auto"/>
            <w:left w:val="none" w:sz="0" w:space="0" w:color="auto"/>
            <w:bottom w:val="none" w:sz="0" w:space="0" w:color="auto"/>
            <w:right w:val="none" w:sz="0" w:space="0" w:color="auto"/>
          </w:divBdr>
        </w:div>
        <w:div w:id="1301114050">
          <w:marLeft w:val="0"/>
          <w:marRight w:val="0"/>
          <w:marTop w:val="0"/>
          <w:marBottom w:val="0"/>
          <w:divBdr>
            <w:top w:val="none" w:sz="0" w:space="0" w:color="auto"/>
            <w:left w:val="none" w:sz="0" w:space="0" w:color="auto"/>
            <w:bottom w:val="none" w:sz="0" w:space="0" w:color="auto"/>
            <w:right w:val="none" w:sz="0" w:space="0" w:color="auto"/>
          </w:divBdr>
        </w:div>
        <w:div w:id="2059622337">
          <w:marLeft w:val="0"/>
          <w:marRight w:val="0"/>
          <w:marTop w:val="0"/>
          <w:marBottom w:val="0"/>
          <w:divBdr>
            <w:top w:val="none" w:sz="0" w:space="0" w:color="auto"/>
            <w:left w:val="none" w:sz="0" w:space="0" w:color="auto"/>
            <w:bottom w:val="none" w:sz="0" w:space="0" w:color="auto"/>
            <w:right w:val="none" w:sz="0" w:space="0" w:color="auto"/>
          </w:divBdr>
        </w:div>
      </w:divsChild>
    </w:div>
    <w:div w:id="842165810">
      <w:bodyDiv w:val="1"/>
      <w:marLeft w:val="0"/>
      <w:marRight w:val="0"/>
      <w:marTop w:val="0"/>
      <w:marBottom w:val="0"/>
      <w:divBdr>
        <w:top w:val="none" w:sz="0" w:space="0" w:color="auto"/>
        <w:left w:val="none" w:sz="0" w:space="0" w:color="auto"/>
        <w:bottom w:val="none" w:sz="0" w:space="0" w:color="auto"/>
        <w:right w:val="none" w:sz="0" w:space="0" w:color="auto"/>
      </w:divBdr>
    </w:div>
    <w:div w:id="846405715">
      <w:bodyDiv w:val="1"/>
      <w:marLeft w:val="0"/>
      <w:marRight w:val="0"/>
      <w:marTop w:val="0"/>
      <w:marBottom w:val="0"/>
      <w:divBdr>
        <w:top w:val="none" w:sz="0" w:space="0" w:color="auto"/>
        <w:left w:val="none" w:sz="0" w:space="0" w:color="auto"/>
        <w:bottom w:val="none" w:sz="0" w:space="0" w:color="auto"/>
        <w:right w:val="none" w:sz="0" w:space="0" w:color="auto"/>
      </w:divBdr>
      <w:divsChild>
        <w:div w:id="826477473">
          <w:marLeft w:val="0"/>
          <w:marRight w:val="0"/>
          <w:marTop w:val="0"/>
          <w:marBottom w:val="0"/>
          <w:divBdr>
            <w:top w:val="none" w:sz="0" w:space="0" w:color="auto"/>
            <w:left w:val="none" w:sz="0" w:space="0" w:color="auto"/>
            <w:bottom w:val="none" w:sz="0" w:space="0" w:color="auto"/>
            <w:right w:val="none" w:sz="0" w:space="0" w:color="auto"/>
          </w:divBdr>
          <w:divsChild>
            <w:div w:id="950816909">
              <w:marLeft w:val="0"/>
              <w:marRight w:val="0"/>
              <w:marTop w:val="0"/>
              <w:marBottom w:val="0"/>
              <w:divBdr>
                <w:top w:val="none" w:sz="0" w:space="0" w:color="auto"/>
                <w:left w:val="none" w:sz="0" w:space="0" w:color="auto"/>
                <w:bottom w:val="none" w:sz="0" w:space="0" w:color="auto"/>
                <w:right w:val="none" w:sz="0" w:space="0" w:color="auto"/>
              </w:divBdr>
            </w:div>
            <w:div w:id="1533835913">
              <w:marLeft w:val="0"/>
              <w:marRight w:val="0"/>
              <w:marTop w:val="0"/>
              <w:marBottom w:val="0"/>
              <w:divBdr>
                <w:top w:val="none" w:sz="0" w:space="0" w:color="auto"/>
                <w:left w:val="none" w:sz="0" w:space="0" w:color="auto"/>
                <w:bottom w:val="none" w:sz="0" w:space="0" w:color="auto"/>
                <w:right w:val="none" w:sz="0" w:space="0" w:color="auto"/>
              </w:divBdr>
            </w:div>
            <w:div w:id="347875406">
              <w:marLeft w:val="0"/>
              <w:marRight w:val="0"/>
              <w:marTop w:val="0"/>
              <w:marBottom w:val="0"/>
              <w:divBdr>
                <w:top w:val="none" w:sz="0" w:space="0" w:color="auto"/>
                <w:left w:val="none" w:sz="0" w:space="0" w:color="auto"/>
                <w:bottom w:val="none" w:sz="0" w:space="0" w:color="auto"/>
                <w:right w:val="none" w:sz="0" w:space="0" w:color="auto"/>
              </w:divBdr>
            </w:div>
            <w:div w:id="1272397372">
              <w:marLeft w:val="0"/>
              <w:marRight w:val="0"/>
              <w:marTop w:val="0"/>
              <w:marBottom w:val="0"/>
              <w:divBdr>
                <w:top w:val="none" w:sz="0" w:space="0" w:color="auto"/>
                <w:left w:val="none" w:sz="0" w:space="0" w:color="auto"/>
                <w:bottom w:val="none" w:sz="0" w:space="0" w:color="auto"/>
                <w:right w:val="none" w:sz="0" w:space="0" w:color="auto"/>
              </w:divBdr>
            </w:div>
            <w:div w:id="438836369">
              <w:marLeft w:val="0"/>
              <w:marRight w:val="0"/>
              <w:marTop w:val="0"/>
              <w:marBottom w:val="0"/>
              <w:divBdr>
                <w:top w:val="none" w:sz="0" w:space="0" w:color="auto"/>
                <w:left w:val="none" w:sz="0" w:space="0" w:color="auto"/>
                <w:bottom w:val="none" w:sz="0" w:space="0" w:color="auto"/>
                <w:right w:val="none" w:sz="0" w:space="0" w:color="auto"/>
              </w:divBdr>
            </w:div>
            <w:div w:id="121728189">
              <w:marLeft w:val="0"/>
              <w:marRight w:val="0"/>
              <w:marTop w:val="0"/>
              <w:marBottom w:val="0"/>
              <w:divBdr>
                <w:top w:val="none" w:sz="0" w:space="0" w:color="auto"/>
                <w:left w:val="none" w:sz="0" w:space="0" w:color="auto"/>
                <w:bottom w:val="none" w:sz="0" w:space="0" w:color="auto"/>
                <w:right w:val="none" w:sz="0" w:space="0" w:color="auto"/>
              </w:divBdr>
            </w:div>
            <w:div w:id="729504371">
              <w:marLeft w:val="0"/>
              <w:marRight w:val="0"/>
              <w:marTop w:val="0"/>
              <w:marBottom w:val="0"/>
              <w:divBdr>
                <w:top w:val="none" w:sz="0" w:space="0" w:color="auto"/>
                <w:left w:val="none" w:sz="0" w:space="0" w:color="auto"/>
                <w:bottom w:val="none" w:sz="0" w:space="0" w:color="auto"/>
                <w:right w:val="none" w:sz="0" w:space="0" w:color="auto"/>
              </w:divBdr>
            </w:div>
            <w:div w:id="389613903">
              <w:marLeft w:val="0"/>
              <w:marRight w:val="0"/>
              <w:marTop w:val="0"/>
              <w:marBottom w:val="0"/>
              <w:divBdr>
                <w:top w:val="none" w:sz="0" w:space="0" w:color="auto"/>
                <w:left w:val="none" w:sz="0" w:space="0" w:color="auto"/>
                <w:bottom w:val="none" w:sz="0" w:space="0" w:color="auto"/>
                <w:right w:val="none" w:sz="0" w:space="0" w:color="auto"/>
              </w:divBdr>
            </w:div>
            <w:div w:id="635646905">
              <w:marLeft w:val="0"/>
              <w:marRight w:val="0"/>
              <w:marTop w:val="0"/>
              <w:marBottom w:val="0"/>
              <w:divBdr>
                <w:top w:val="none" w:sz="0" w:space="0" w:color="auto"/>
                <w:left w:val="none" w:sz="0" w:space="0" w:color="auto"/>
                <w:bottom w:val="none" w:sz="0" w:space="0" w:color="auto"/>
                <w:right w:val="none" w:sz="0" w:space="0" w:color="auto"/>
              </w:divBdr>
            </w:div>
            <w:div w:id="1225726570">
              <w:marLeft w:val="0"/>
              <w:marRight w:val="0"/>
              <w:marTop w:val="0"/>
              <w:marBottom w:val="0"/>
              <w:divBdr>
                <w:top w:val="none" w:sz="0" w:space="0" w:color="auto"/>
                <w:left w:val="none" w:sz="0" w:space="0" w:color="auto"/>
                <w:bottom w:val="none" w:sz="0" w:space="0" w:color="auto"/>
                <w:right w:val="none" w:sz="0" w:space="0" w:color="auto"/>
              </w:divBdr>
            </w:div>
            <w:div w:id="1549490854">
              <w:marLeft w:val="0"/>
              <w:marRight w:val="0"/>
              <w:marTop w:val="0"/>
              <w:marBottom w:val="0"/>
              <w:divBdr>
                <w:top w:val="none" w:sz="0" w:space="0" w:color="auto"/>
                <w:left w:val="none" w:sz="0" w:space="0" w:color="auto"/>
                <w:bottom w:val="none" w:sz="0" w:space="0" w:color="auto"/>
                <w:right w:val="none" w:sz="0" w:space="0" w:color="auto"/>
              </w:divBdr>
            </w:div>
            <w:div w:id="9520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7277">
      <w:bodyDiv w:val="1"/>
      <w:marLeft w:val="0"/>
      <w:marRight w:val="0"/>
      <w:marTop w:val="0"/>
      <w:marBottom w:val="0"/>
      <w:divBdr>
        <w:top w:val="none" w:sz="0" w:space="0" w:color="auto"/>
        <w:left w:val="none" w:sz="0" w:space="0" w:color="auto"/>
        <w:bottom w:val="none" w:sz="0" w:space="0" w:color="auto"/>
        <w:right w:val="none" w:sz="0" w:space="0" w:color="auto"/>
      </w:divBdr>
    </w:div>
    <w:div w:id="951667956">
      <w:bodyDiv w:val="1"/>
      <w:marLeft w:val="0"/>
      <w:marRight w:val="0"/>
      <w:marTop w:val="0"/>
      <w:marBottom w:val="0"/>
      <w:divBdr>
        <w:top w:val="none" w:sz="0" w:space="0" w:color="auto"/>
        <w:left w:val="none" w:sz="0" w:space="0" w:color="auto"/>
        <w:bottom w:val="none" w:sz="0" w:space="0" w:color="auto"/>
        <w:right w:val="none" w:sz="0" w:space="0" w:color="auto"/>
      </w:divBdr>
      <w:divsChild>
        <w:div w:id="438456270">
          <w:marLeft w:val="0"/>
          <w:marRight w:val="0"/>
          <w:marTop w:val="0"/>
          <w:marBottom w:val="0"/>
          <w:divBdr>
            <w:top w:val="none" w:sz="0" w:space="0" w:color="auto"/>
            <w:left w:val="none" w:sz="0" w:space="0" w:color="auto"/>
            <w:bottom w:val="none" w:sz="0" w:space="0" w:color="auto"/>
            <w:right w:val="none" w:sz="0" w:space="0" w:color="auto"/>
          </w:divBdr>
        </w:div>
        <w:div w:id="590818449">
          <w:marLeft w:val="0"/>
          <w:marRight w:val="0"/>
          <w:marTop w:val="0"/>
          <w:marBottom w:val="0"/>
          <w:divBdr>
            <w:top w:val="none" w:sz="0" w:space="0" w:color="auto"/>
            <w:left w:val="none" w:sz="0" w:space="0" w:color="auto"/>
            <w:bottom w:val="none" w:sz="0" w:space="0" w:color="auto"/>
            <w:right w:val="none" w:sz="0" w:space="0" w:color="auto"/>
          </w:divBdr>
        </w:div>
        <w:div w:id="980773589">
          <w:marLeft w:val="0"/>
          <w:marRight w:val="0"/>
          <w:marTop w:val="0"/>
          <w:marBottom w:val="0"/>
          <w:divBdr>
            <w:top w:val="none" w:sz="0" w:space="0" w:color="auto"/>
            <w:left w:val="none" w:sz="0" w:space="0" w:color="auto"/>
            <w:bottom w:val="none" w:sz="0" w:space="0" w:color="auto"/>
            <w:right w:val="none" w:sz="0" w:space="0" w:color="auto"/>
          </w:divBdr>
        </w:div>
        <w:div w:id="282999194">
          <w:marLeft w:val="0"/>
          <w:marRight w:val="0"/>
          <w:marTop w:val="0"/>
          <w:marBottom w:val="0"/>
          <w:divBdr>
            <w:top w:val="none" w:sz="0" w:space="0" w:color="auto"/>
            <w:left w:val="none" w:sz="0" w:space="0" w:color="auto"/>
            <w:bottom w:val="none" w:sz="0" w:space="0" w:color="auto"/>
            <w:right w:val="none" w:sz="0" w:space="0" w:color="auto"/>
          </w:divBdr>
        </w:div>
        <w:div w:id="1689024036">
          <w:marLeft w:val="0"/>
          <w:marRight w:val="0"/>
          <w:marTop w:val="0"/>
          <w:marBottom w:val="0"/>
          <w:divBdr>
            <w:top w:val="none" w:sz="0" w:space="0" w:color="auto"/>
            <w:left w:val="none" w:sz="0" w:space="0" w:color="auto"/>
            <w:bottom w:val="none" w:sz="0" w:space="0" w:color="auto"/>
            <w:right w:val="none" w:sz="0" w:space="0" w:color="auto"/>
          </w:divBdr>
        </w:div>
        <w:div w:id="1729763941">
          <w:marLeft w:val="0"/>
          <w:marRight w:val="0"/>
          <w:marTop w:val="0"/>
          <w:marBottom w:val="0"/>
          <w:divBdr>
            <w:top w:val="none" w:sz="0" w:space="0" w:color="auto"/>
            <w:left w:val="none" w:sz="0" w:space="0" w:color="auto"/>
            <w:bottom w:val="none" w:sz="0" w:space="0" w:color="auto"/>
            <w:right w:val="none" w:sz="0" w:space="0" w:color="auto"/>
          </w:divBdr>
        </w:div>
        <w:div w:id="650791397">
          <w:marLeft w:val="0"/>
          <w:marRight w:val="0"/>
          <w:marTop w:val="0"/>
          <w:marBottom w:val="0"/>
          <w:divBdr>
            <w:top w:val="none" w:sz="0" w:space="0" w:color="auto"/>
            <w:left w:val="none" w:sz="0" w:space="0" w:color="auto"/>
            <w:bottom w:val="none" w:sz="0" w:space="0" w:color="auto"/>
            <w:right w:val="none" w:sz="0" w:space="0" w:color="auto"/>
          </w:divBdr>
        </w:div>
        <w:div w:id="1889299146">
          <w:marLeft w:val="0"/>
          <w:marRight w:val="0"/>
          <w:marTop w:val="0"/>
          <w:marBottom w:val="0"/>
          <w:divBdr>
            <w:top w:val="none" w:sz="0" w:space="0" w:color="auto"/>
            <w:left w:val="none" w:sz="0" w:space="0" w:color="auto"/>
            <w:bottom w:val="none" w:sz="0" w:space="0" w:color="auto"/>
            <w:right w:val="none" w:sz="0" w:space="0" w:color="auto"/>
          </w:divBdr>
        </w:div>
        <w:div w:id="2141533578">
          <w:marLeft w:val="0"/>
          <w:marRight w:val="0"/>
          <w:marTop w:val="0"/>
          <w:marBottom w:val="0"/>
          <w:divBdr>
            <w:top w:val="none" w:sz="0" w:space="0" w:color="auto"/>
            <w:left w:val="none" w:sz="0" w:space="0" w:color="auto"/>
            <w:bottom w:val="none" w:sz="0" w:space="0" w:color="auto"/>
            <w:right w:val="none" w:sz="0" w:space="0" w:color="auto"/>
          </w:divBdr>
        </w:div>
        <w:div w:id="75057039">
          <w:marLeft w:val="0"/>
          <w:marRight w:val="0"/>
          <w:marTop w:val="0"/>
          <w:marBottom w:val="0"/>
          <w:divBdr>
            <w:top w:val="none" w:sz="0" w:space="0" w:color="auto"/>
            <w:left w:val="none" w:sz="0" w:space="0" w:color="auto"/>
            <w:bottom w:val="none" w:sz="0" w:space="0" w:color="auto"/>
            <w:right w:val="none" w:sz="0" w:space="0" w:color="auto"/>
          </w:divBdr>
        </w:div>
        <w:div w:id="1411463614">
          <w:marLeft w:val="0"/>
          <w:marRight w:val="0"/>
          <w:marTop w:val="0"/>
          <w:marBottom w:val="0"/>
          <w:divBdr>
            <w:top w:val="none" w:sz="0" w:space="0" w:color="auto"/>
            <w:left w:val="none" w:sz="0" w:space="0" w:color="auto"/>
            <w:bottom w:val="none" w:sz="0" w:space="0" w:color="auto"/>
            <w:right w:val="none" w:sz="0" w:space="0" w:color="auto"/>
          </w:divBdr>
        </w:div>
      </w:divsChild>
    </w:div>
    <w:div w:id="959529609">
      <w:bodyDiv w:val="1"/>
      <w:marLeft w:val="0"/>
      <w:marRight w:val="0"/>
      <w:marTop w:val="0"/>
      <w:marBottom w:val="0"/>
      <w:divBdr>
        <w:top w:val="none" w:sz="0" w:space="0" w:color="auto"/>
        <w:left w:val="none" w:sz="0" w:space="0" w:color="auto"/>
        <w:bottom w:val="none" w:sz="0" w:space="0" w:color="auto"/>
        <w:right w:val="none" w:sz="0" w:space="0" w:color="auto"/>
      </w:divBdr>
    </w:div>
    <w:div w:id="1021472293">
      <w:bodyDiv w:val="1"/>
      <w:marLeft w:val="0"/>
      <w:marRight w:val="0"/>
      <w:marTop w:val="0"/>
      <w:marBottom w:val="0"/>
      <w:divBdr>
        <w:top w:val="none" w:sz="0" w:space="0" w:color="auto"/>
        <w:left w:val="none" w:sz="0" w:space="0" w:color="auto"/>
        <w:bottom w:val="none" w:sz="0" w:space="0" w:color="auto"/>
        <w:right w:val="none" w:sz="0" w:space="0" w:color="auto"/>
      </w:divBdr>
      <w:divsChild>
        <w:div w:id="1127436186">
          <w:marLeft w:val="0"/>
          <w:marRight w:val="0"/>
          <w:marTop w:val="0"/>
          <w:marBottom w:val="0"/>
          <w:divBdr>
            <w:top w:val="none" w:sz="0" w:space="0" w:color="auto"/>
            <w:left w:val="none" w:sz="0" w:space="0" w:color="auto"/>
            <w:bottom w:val="none" w:sz="0" w:space="0" w:color="auto"/>
            <w:right w:val="none" w:sz="0" w:space="0" w:color="auto"/>
          </w:divBdr>
        </w:div>
        <w:div w:id="1861774835">
          <w:marLeft w:val="0"/>
          <w:marRight w:val="0"/>
          <w:marTop w:val="0"/>
          <w:marBottom w:val="0"/>
          <w:divBdr>
            <w:top w:val="none" w:sz="0" w:space="0" w:color="auto"/>
            <w:left w:val="none" w:sz="0" w:space="0" w:color="auto"/>
            <w:bottom w:val="none" w:sz="0" w:space="0" w:color="auto"/>
            <w:right w:val="none" w:sz="0" w:space="0" w:color="auto"/>
          </w:divBdr>
        </w:div>
      </w:divsChild>
    </w:div>
    <w:div w:id="1039278654">
      <w:bodyDiv w:val="1"/>
      <w:marLeft w:val="0"/>
      <w:marRight w:val="0"/>
      <w:marTop w:val="0"/>
      <w:marBottom w:val="0"/>
      <w:divBdr>
        <w:top w:val="none" w:sz="0" w:space="0" w:color="auto"/>
        <w:left w:val="none" w:sz="0" w:space="0" w:color="auto"/>
        <w:bottom w:val="none" w:sz="0" w:space="0" w:color="auto"/>
        <w:right w:val="none" w:sz="0" w:space="0" w:color="auto"/>
      </w:divBdr>
      <w:divsChild>
        <w:div w:id="1688167406">
          <w:marLeft w:val="0"/>
          <w:marRight w:val="0"/>
          <w:marTop w:val="0"/>
          <w:marBottom w:val="0"/>
          <w:divBdr>
            <w:top w:val="none" w:sz="0" w:space="0" w:color="auto"/>
            <w:left w:val="none" w:sz="0" w:space="0" w:color="auto"/>
            <w:bottom w:val="none" w:sz="0" w:space="0" w:color="auto"/>
            <w:right w:val="none" w:sz="0" w:space="0" w:color="auto"/>
          </w:divBdr>
          <w:divsChild>
            <w:div w:id="19673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2103">
      <w:bodyDiv w:val="1"/>
      <w:marLeft w:val="0"/>
      <w:marRight w:val="0"/>
      <w:marTop w:val="0"/>
      <w:marBottom w:val="0"/>
      <w:divBdr>
        <w:top w:val="none" w:sz="0" w:space="0" w:color="auto"/>
        <w:left w:val="none" w:sz="0" w:space="0" w:color="auto"/>
        <w:bottom w:val="none" w:sz="0" w:space="0" w:color="auto"/>
        <w:right w:val="none" w:sz="0" w:space="0" w:color="auto"/>
      </w:divBdr>
      <w:divsChild>
        <w:div w:id="766193745">
          <w:marLeft w:val="0"/>
          <w:marRight w:val="0"/>
          <w:marTop w:val="0"/>
          <w:marBottom w:val="0"/>
          <w:divBdr>
            <w:top w:val="none" w:sz="0" w:space="0" w:color="auto"/>
            <w:left w:val="none" w:sz="0" w:space="0" w:color="auto"/>
            <w:bottom w:val="none" w:sz="0" w:space="0" w:color="auto"/>
            <w:right w:val="none" w:sz="0" w:space="0" w:color="auto"/>
          </w:divBdr>
        </w:div>
        <w:div w:id="691029699">
          <w:marLeft w:val="0"/>
          <w:marRight w:val="0"/>
          <w:marTop w:val="0"/>
          <w:marBottom w:val="0"/>
          <w:divBdr>
            <w:top w:val="none" w:sz="0" w:space="0" w:color="auto"/>
            <w:left w:val="none" w:sz="0" w:space="0" w:color="auto"/>
            <w:bottom w:val="none" w:sz="0" w:space="0" w:color="auto"/>
            <w:right w:val="none" w:sz="0" w:space="0" w:color="auto"/>
          </w:divBdr>
        </w:div>
        <w:div w:id="962879127">
          <w:marLeft w:val="0"/>
          <w:marRight w:val="0"/>
          <w:marTop w:val="0"/>
          <w:marBottom w:val="0"/>
          <w:divBdr>
            <w:top w:val="none" w:sz="0" w:space="0" w:color="auto"/>
            <w:left w:val="none" w:sz="0" w:space="0" w:color="auto"/>
            <w:bottom w:val="none" w:sz="0" w:space="0" w:color="auto"/>
            <w:right w:val="none" w:sz="0" w:space="0" w:color="auto"/>
          </w:divBdr>
        </w:div>
        <w:div w:id="1922058804">
          <w:marLeft w:val="0"/>
          <w:marRight w:val="0"/>
          <w:marTop w:val="0"/>
          <w:marBottom w:val="0"/>
          <w:divBdr>
            <w:top w:val="none" w:sz="0" w:space="0" w:color="auto"/>
            <w:left w:val="none" w:sz="0" w:space="0" w:color="auto"/>
            <w:bottom w:val="none" w:sz="0" w:space="0" w:color="auto"/>
            <w:right w:val="none" w:sz="0" w:space="0" w:color="auto"/>
          </w:divBdr>
        </w:div>
        <w:div w:id="1462074705">
          <w:marLeft w:val="0"/>
          <w:marRight w:val="0"/>
          <w:marTop w:val="0"/>
          <w:marBottom w:val="0"/>
          <w:divBdr>
            <w:top w:val="none" w:sz="0" w:space="0" w:color="auto"/>
            <w:left w:val="none" w:sz="0" w:space="0" w:color="auto"/>
            <w:bottom w:val="none" w:sz="0" w:space="0" w:color="auto"/>
            <w:right w:val="none" w:sz="0" w:space="0" w:color="auto"/>
          </w:divBdr>
        </w:div>
      </w:divsChild>
    </w:div>
    <w:div w:id="1052465174">
      <w:bodyDiv w:val="1"/>
      <w:marLeft w:val="0"/>
      <w:marRight w:val="0"/>
      <w:marTop w:val="0"/>
      <w:marBottom w:val="0"/>
      <w:divBdr>
        <w:top w:val="none" w:sz="0" w:space="0" w:color="auto"/>
        <w:left w:val="none" w:sz="0" w:space="0" w:color="auto"/>
        <w:bottom w:val="none" w:sz="0" w:space="0" w:color="auto"/>
        <w:right w:val="none" w:sz="0" w:space="0" w:color="auto"/>
      </w:divBdr>
    </w:div>
    <w:div w:id="1141532637">
      <w:bodyDiv w:val="1"/>
      <w:marLeft w:val="0"/>
      <w:marRight w:val="0"/>
      <w:marTop w:val="0"/>
      <w:marBottom w:val="0"/>
      <w:divBdr>
        <w:top w:val="none" w:sz="0" w:space="0" w:color="auto"/>
        <w:left w:val="none" w:sz="0" w:space="0" w:color="auto"/>
        <w:bottom w:val="none" w:sz="0" w:space="0" w:color="auto"/>
        <w:right w:val="none" w:sz="0" w:space="0" w:color="auto"/>
      </w:divBdr>
    </w:div>
    <w:div w:id="1143498416">
      <w:bodyDiv w:val="1"/>
      <w:marLeft w:val="0"/>
      <w:marRight w:val="0"/>
      <w:marTop w:val="0"/>
      <w:marBottom w:val="0"/>
      <w:divBdr>
        <w:top w:val="none" w:sz="0" w:space="0" w:color="auto"/>
        <w:left w:val="none" w:sz="0" w:space="0" w:color="auto"/>
        <w:bottom w:val="none" w:sz="0" w:space="0" w:color="auto"/>
        <w:right w:val="none" w:sz="0" w:space="0" w:color="auto"/>
      </w:divBdr>
    </w:div>
    <w:div w:id="1158765930">
      <w:bodyDiv w:val="1"/>
      <w:marLeft w:val="0"/>
      <w:marRight w:val="0"/>
      <w:marTop w:val="0"/>
      <w:marBottom w:val="0"/>
      <w:divBdr>
        <w:top w:val="none" w:sz="0" w:space="0" w:color="auto"/>
        <w:left w:val="none" w:sz="0" w:space="0" w:color="auto"/>
        <w:bottom w:val="none" w:sz="0" w:space="0" w:color="auto"/>
        <w:right w:val="none" w:sz="0" w:space="0" w:color="auto"/>
      </w:divBdr>
      <w:divsChild>
        <w:div w:id="34045915">
          <w:marLeft w:val="0"/>
          <w:marRight w:val="0"/>
          <w:marTop w:val="0"/>
          <w:marBottom w:val="0"/>
          <w:divBdr>
            <w:top w:val="none" w:sz="0" w:space="0" w:color="auto"/>
            <w:left w:val="none" w:sz="0" w:space="0" w:color="auto"/>
            <w:bottom w:val="none" w:sz="0" w:space="0" w:color="auto"/>
            <w:right w:val="none" w:sz="0" w:space="0" w:color="auto"/>
          </w:divBdr>
        </w:div>
        <w:div w:id="741829056">
          <w:marLeft w:val="0"/>
          <w:marRight w:val="0"/>
          <w:marTop w:val="0"/>
          <w:marBottom w:val="0"/>
          <w:divBdr>
            <w:top w:val="none" w:sz="0" w:space="0" w:color="auto"/>
            <w:left w:val="none" w:sz="0" w:space="0" w:color="auto"/>
            <w:bottom w:val="none" w:sz="0" w:space="0" w:color="auto"/>
            <w:right w:val="none" w:sz="0" w:space="0" w:color="auto"/>
          </w:divBdr>
        </w:div>
        <w:div w:id="375398376">
          <w:marLeft w:val="0"/>
          <w:marRight w:val="0"/>
          <w:marTop w:val="0"/>
          <w:marBottom w:val="0"/>
          <w:divBdr>
            <w:top w:val="none" w:sz="0" w:space="0" w:color="auto"/>
            <w:left w:val="none" w:sz="0" w:space="0" w:color="auto"/>
            <w:bottom w:val="none" w:sz="0" w:space="0" w:color="auto"/>
            <w:right w:val="none" w:sz="0" w:space="0" w:color="auto"/>
          </w:divBdr>
        </w:div>
        <w:div w:id="557284650">
          <w:marLeft w:val="0"/>
          <w:marRight w:val="0"/>
          <w:marTop w:val="0"/>
          <w:marBottom w:val="0"/>
          <w:divBdr>
            <w:top w:val="none" w:sz="0" w:space="0" w:color="auto"/>
            <w:left w:val="none" w:sz="0" w:space="0" w:color="auto"/>
            <w:bottom w:val="none" w:sz="0" w:space="0" w:color="auto"/>
            <w:right w:val="none" w:sz="0" w:space="0" w:color="auto"/>
          </w:divBdr>
        </w:div>
        <w:div w:id="1724258686">
          <w:marLeft w:val="0"/>
          <w:marRight w:val="0"/>
          <w:marTop w:val="0"/>
          <w:marBottom w:val="0"/>
          <w:divBdr>
            <w:top w:val="none" w:sz="0" w:space="0" w:color="auto"/>
            <w:left w:val="none" w:sz="0" w:space="0" w:color="auto"/>
            <w:bottom w:val="none" w:sz="0" w:space="0" w:color="auto"/>
            <w:right w:val="none" w:sz="0" w:space="0" w:color="auto"/>
          </w:divBdr>
        </w:div>
        <w:div w:id="2029213407">
          <w:marLeft w:val="0"/>
          <w:marRight w:val="0"/>
          <w:marTop w:val="0"/>
          <w:marBottom w:val="0"/>
          <w:divBdr>
            <w:top w:val="none" w:sz="0" w:space="0" w:color="auto"/>
            <w:left w:val="none" w:sz="0" w:space="0" w:color="auto"/>
            <w:bottom w:val="none" w:sz="0" w:space="0" w:color="auto"/>
            <w:right w:val="none" w:sz="0" w:space="0" w:color="auto"/>
          </w:divBdr>
        </w:div>
        <w:div w:id="1004864817">
          <w:marLeft w:val="0"/>
          <w:marRight w:val="0"/>
          <w:marTop w:val="0"/>
          <w:marBottom w:val="0"/>
          <w:divBdr>
            <w:top w:val="none" w:sz="0" w:space="0" w:color="auto"/>
            <w:left w:val="none" w:sz="0" w:space="0" w:color="auto"/>
            <w:bottom w:val="none" w:sz="0" w:space="0" w:color="auto"/>
            <w:right w:val="none" w:sz="0" w:space="0" w:color="auto"/>
          </w:divBdr>
        </w:div>
      </w:divsChild>
    </w:div>
    <w:div w:id="1164661243">
      <w:bodyDiv w:val="1"/>
      <w:marLeft w:val="0"/>
      <w:marRight w:val="0"/>
      <w:marTop w:val="0"/>
      <w:marBottom w:val="0"/>
      <w:divBdr>
        <w:top w:val="none" w:sz="0" w:space="0" w:color="auto"/>
        <w:left w:val="none" w:sz="0" w:space="0" w:color="auto"/>
        <w:bottom w:val="none" w:sz="0" w:space="0" w:color="auto"/>
        <w:right w:val="none" w:sz="0" w:space="0" w:color="auto"/>
      </w:divBdr>
    </w:div>
    <w:div w:id="1178614948">
      <w:bodyDiv w:val="1"/>
      <w:marLeft w:val="0"/>
      <w:marRight w:val="0"/>
      <w:marTop w:val="0"/>
      <w:marBottom w:val="0"/>
      <w:divBdr>
        <w:top w:val="none" w:sz="0" w:space="0" w:color="auto"/>
        <w:left w:val="none" w:sz="0" w:space="0" w:color="auto"/>
        <w:bottom w:val="none" w:sz="0" w:space="0" w:color="auto"/>
        <w:right w:val="none" w:sz="0" w:space="0" w:color="auto"/>
      </w:divBdr>
      <w:divsChild>
        <w:div w:id="703287300">
          <w:marLeft w:val="0"/>
          <w:marRight w:val="0"/>
          <w:marTop w:val="0"/>
          <w:marBottom w:val="0"/>
          <w:divBdr>
            <w:top w:val="none" w:sz="0" w:space="0" w:color="auto"/>
            <w:left w:val="none" w:sz="0" w:space="0" w:color="auto"/>
            <w:bottom w:val="none" w:sz="0" w:space="0" w:color="auto"/>
            <w:right w:val="none" w:sz="0" w:space="0" w:color="auto"/>
          </w:divBdr>
        </w:div>
        <w:div w:id="1537499719">
          <w:marLeft w:val="0"/>
          <w:marRight w:val="0"/>
          <w:marTop w:val="0"/>
          <w:marBottom w:val="0"/>
          <w:divBdr>
            <w:top w:val="none" w:sz="0" w:space="0" w:color="auto"/>
            <w:left w:val="none" w:sz="0" w:space="0" w:color="auto"/>
            <w:bottom w:val="none" w:sz="0" w:space="0" w:color="auto"/>
            <w:right w:val="none" w:sz="0" w:space="0" w:color="auto"/>
          </w:divBdr>
        </w:div>
        <w:div w:id="1341733447">
          <w:marLeft w:val="0"/>
          <w:marRight w:val="0"/>
          <w:marTop w:val="0"/>
          <w:marBottom w:val="0"/>
          <w:divBdr>
            <w:top w:val="none" w:sz="0" w:space="0" w:color="auto"/>
            <w:left w:val="none" w:sz="0" w:space="0" w:color="auto"/>
            <w:bottom w:val="none" w:sz="0" w:space="0" w:color="auto"/>
            <w:right w:val="none" w:sz="0" w:space="0" w:color="auto"/>
          </w:divBdr>
        </w:div>
      </w:divsChild>
    </w:div>
    <w:div w:id="1277248452">
      <w:bodyDiv w:val="1"/>
      <w:marLeft w:val="0"/>
      <w:marRight w:val="0"/>
      <w:marTop w:val="0"/>
      <w:marBottom w:val="0"/>
      <w:divBdr>
        <w:top w:val="none" w:sz="0" w:space="0" w:color="auto"/>
        <w:left w:val="none" w:sz="0" w:space="0" w:color="auto"/>
        <w:bottom w:val="none" w:sz="0" w:space="0" w:color="auto"/>
        <w:right w:val="none" w:sz="0" w:space="0" w:color="auto"/>
      </w:divBdr>
    </w:div>
    <w:div w:id="1286694548">
      <w:bodyDiv w:val="1"/>
      <w:marLeft w:val="0"/>
      <w:marRight w:val="0"/>
      <w:marTop w:val="0"/>
      <w:marBottom w:val="0"/>
      <w:divBdr>
        <w:top w:val="none" w:sz="0" w:space="0" w:color="auto"/>
        <w:left w:val="none" w:sz="0" w:space="0" w:color="auto"/>
        <w:bottom w:val="none" w:sz="0" w:space="0" w:color="auto"/>
        <w:right w:val="none" w:sz="0" w:space="0" w:color="auto"/>
      </w:divBdr>
      <w:divsChild>
        <w:div w:id="2081782855">
          <w:marLeft w:val="0"/>
          <w:marRight w:val="0"/>
          <w:marTop w:val="0"/>
          <w:marBottom w:val="0"/>
          <w:divBdr>
            <w:top w:val="none" w:sz="0" w:space="0" w:color="auto"/>
            <w:left w:val="none" w:sz="0" w:space="0" w:color="auto"/>
            <w:bottom w:val="none" w:sz="0" w:space="0" w:color="auto"/>
            <w:right w:val="none" w:sz="0" w:space="0" w:color="auto"/>
          </w:divBdr>
        </w:div>
        <w:div w:id="1565599069">
          <w:marLeft w:val="0"/>
          <w:marRight w:val="0"/>
          <w:marTop w:val="0"/>
          <w:marBottom w:val="0"/>
          <w:divBdr>
            <w:top w:val="none" w:sz="0" w:space="0" w:color="auto"/>
            <w:left w:val="none" w:sz="0" w:space="0" w:color="auto"/>
            <w:bottom w:val="none" w:sz="0" w:space="0" w:color="auto"/>
            <w:right w:val="none" w:sz="0" w:space="0" w:color="auto"/>
          </w:divBdr>
        </w:div>
        <w:div w:id="1940259150">
          <w:marLeft w:val="0"/>
          <w:marRight w:val="0"/>
          <w:marTop w:val="0"/>
          <w:marBottom w:val="0"/>
          <w:divBdr>
            <w:top w:val="none" w:sz="0" w:space="0" w:color="auto"/>
            <w:left w:val="none" w:sz="0" w:space="0" w:color="auto"/>
            <w:bottom w:val="none" w:sz="0" w:space="0" w:color="auto"/>
            <w:right w:val="none" w:sz="0" w:space="0" w:color="auto"/>
          </w:divBdr>
        </w:div>
        <w:div w:id="254092881">
          <w:marLeft w:val="0"/>
          <w:marRight w:val="0"/>
          <w:marTop w:val="0"/>
          <w:marBottom w:val="0"/>
          <w:divBdr>
            <w:top w:val="none" w:sz="0" w:space="0" w:color="auto"/>
            <w:left w:val="none" w:sz="0" w:space="0" w:color="auto"/>
            <w:bottom w:val="none" w:sz="0" w:space="0" w:color="auto"/>
            <w:right w:val="none" w:sz="0" w:space="0" w:color="auto"/>
          </w:divBdr>
        </w:div>
        <w:div w:id="156308987">
          <w:marLeft w:val="0"/>
          <w:marRight w:val="0"/>
          <w:marTop w:val="0"/>
          <w:marBottom w:val="0"/>
          <w:divBdr>
            <w:top w:val="none" w:sz="0" w:space="0" w:color="auto"/>
            <w:left w:val="none" w:sz="0" w:space="0" w:color="auto"/>
            <w:bottom w:val="none" w:sz="0" w:space="0" w:color="auto"/>
            <w:right w:val="none" w:sz="0" w:space="0" w:color="auto"/>
          </w:divBdr>
        </w:div>
      </w:divsChild>
    </w:div>
    <w:div w:id="1323243023">
      <w:bodyDiv w:val="1"/>
      <w:marLeft w:val="0"/>
      <w:marRight w:val="0"/>
      <w:marTop w:val="0"/>
      <w:marBottom w:val="0"/>
      <w:divBdr>
        <w:top w:val="none" w:sz="0" w:space="0" w:color="auto"/>
        <w:left w:val="none" w:sz="0" w:space="0" w:color="auto"/>
        <w:bottom w:val="none" w:sz="0" w:space="0" w:color="auto"/>
        <w:right w:val="none" w:sz="0" w:space="0" w:color="auto"/>
      </w:divBdr>
    </w:div>
    <w:div w:id="1337340181">
      <w:bodyDiv w:val="1"/>
      <w:marLeft w:val="0"/>
      <w:marRight w:val="0"/>
      <w:marTop w:val="0"/>
      <w:marBottom w:val="0"/>
      <w:divBdr>
        <w:top w:val="none" w:sz="0" w:space="0" w:color="auto"/>
        <w:left w:val="none" w:sz="0" w:space="0" w:color="auto"/>
        <w:bottom w:val="none" w:sz="0" w:space="0" w:color="auto"/>
        <w:right w:val="none" w:sz="0" w:space="0" w:color="auto"/>
      </w:divBdr>
      <w:divsChild>
        <w:div w:id="21984034">
          <w:marLeft w:val="0"/>
          <w:marRight w:val="0"/>
          <w:marTop w:val="0"/>
          <w:marBottom w:val="0"/>
          <w:divBdr>
            <w:top w:val="none" w:sz="0" w:space="0" w:color="auto"/>
            <w:left w:val="none" w:sz="0" w:space="0" w:color="auto"/>
            <w:bottom w:val="none" w:sz="0" w:space="0" w:color="auto"/>
            <w:right w:val="none" w:sz="0" w:space="0" w:color="auto"/>
          </w:divBdr>
        </w:div>
        <w:div w:id="477772760">
          <w:marLeft w:val="0"/>
          <w:marRight w:val="0"/>
          <w:marTop w:val="0"/>
          <w:marBottom w:val="0"/>
          <w:divBdr>
            <w:top w:val="none" w:sz="0" w:space="0" w:color="auto"/>
            <w:left w:val="none" w:sz="0" w:space="0" w:color="auto"/>
            <w:bottom w:val="none" w:sz="0" w:space="0" w:color="auto"/>
            <w:right w:val="none" w:sz="0" w:space="0" w:color="auto"/>
          </w:divBdr>
        </w:div>
        <w:div w:id="2026907745">
          <w:marLeft w:val="0"/>
          <w:marRight w:val="0"/>
          <w:marTop w:val="0"/>
          <w:marBottom w:val="0"/>
          <w:divBdr>
            <w:top w:val="none" w:sz="0" w:space="0" w:color="auto"/>
            <w:left w:val="none" w:sz="0" w:space="0" w:color="auto"/>
            <w:bottom w:val="none" w:sz="0" w:space="0" w:color="auto"/>
            <w:right w:val="none" w:sz="0" w:space="0" w:color="auto"/>
          </w:divBdr>
        </w:div>
        <w:div w:id="931352847">
          <w:marLeft w:val="0"/>
          <w:marRight w:val="0"/>
          <w:marTop w:val="0"/>
          <w:marBottom w:val="0"/>
          <w:divBdr>
            <w:top w:val="none" w:sz="0" w:space="0" w:color="auto"/>
            <w:left w:val="none" w:sz="0" w:space="0" w:color="auto"/>
            <w:bottom w:val="none" w:sz="0" w:space="0" w:color="auto"/>
            <w:right w:val="none" w:sz="0" w:space="0" w:color="auto"/>
          </w:divBdr>
        </w:div>
        <w:div w:id="1479301257">
          <w:marLeft w:val="0"/>
          <w:marRight w:val="0"/>
          <w:marTop w:val="0"/>
          <w:marBottom w:val="0"/>
          <w:divBdr>
            <w:top w:val="none" w:sz="0" w:space="0" w:color="auto"/>
            <w:left w:val="none" w:sz="0" w:space="0" w:color="auto"/>
            <w:bottom w:val="none" w:sz="0" w:space="0" w:color="auto"/>
            <w:right w:val="none" w:sz="0" w:space="0" w:color="auto"/>
          </w:divBdr>
        </w:div>
        <w:div w:id="783185295">
          <w:marLeft w:val="0"/>
          <w:marRight w:val="0"/>
          <w:marTop w:val="0"/>
          <w:marBottom w:val="0"/>
          <w:divBdr>
            <w:top w:val="none" w:sz="0" w:space="0" w:color="auto"/>
            <w:left w:val="none" w:sz="0" w:space="0" w:color="auto"/>
            <w:bottom w:val="none" w:sz="0" w:space="0" w:color="auto"/>
            <w:right w:val="none" w:sz="0" w:space="0" w:color="auto"/>
          </w:divBdr>
        </w:div>
        <w:div w:id="247886511">
          <w:marLeft w:val="0"/>
          <w:marRight w:val="0"/>
          <w:marTop w:val="0"/>
          <w:marBottom w:val="0"/>
          <w:divBdr>
            <w:top w:val="none" w:sz="0" w:space="0" w:color="auto"/>
            <w:left w:val="none" w:sz="0" w:space="0" w:color="auto"/>
            <w:bottom w:val="none" w:sz="0" w:space="0" w:color="auto"/>
            <w:right w:val="none" w:sz="0" w:space="0" w:color="auto"/>
          </w:divBdr>
        </w:div>
        <w:div w:id="1353409770">
          <w:marLeft w:val="0"/>
          <w:marRight w:val="0"/>
          <w:marTop w:val="0"/>
          <w:marBottom w:val="0"/>
          <w:divBdr>
            <w:top w:val="none" w:sz="0" w:space="0" w:color="auto"/>
            <w:left w:val="none" w:sz="0" w:space="0" w:color="auto"/>
            <w:bottom w:val="none" w:sz="0" w:space="0" w:color="auto"/>
            <w:right w:val="none" w:sz="0" w:space="0" w:color="auto"/>
          </w:divBdr>
        </w:div>
        <w:div w:id="134765109">
          <w:marLeft w:val="0"/>
          <w:marRight w:val="0"/>
          <w:marTop w:val="0"/>
          <w:marBottom w:val="0"/>
          <w:divBdr>
            <w:top w:val="none" w:sz="0" w:space="0" w:color="auto"/>
            <w:left w:val="none" w:sz="0" w:space="0" w:color="auto"/>
            <w:bottom w:val="none" w:sz="0" w:space="0" w:color="auto"/>
            <w:right w:val="none" w:sz="0" w:space="0" w:color="auto"/>
          </w:divBdr>
        </w:div>
        <w:div w:id="949052117">
          <w:marLeft w:val="0"/>
          <w:marRight w:val="0"/>
          <w:marTop w:val="0"/>
          <w:marBottom w:val="0"/>
          <w:divBdr>
            <w:top w:val="none" w:sz="0" w:space="0" w:color="auto"/>
            <w:left w:val="none" w:sz="0" w:space="0" w:color="auto"/>
            <w:bottom w:val="none" w:sz="0" w:space="0" w:color="auto"/>
            <w:right w:val="none" w:sz="0" w:space="0" w:color="auto"/>
          </w:divBdr>
        </w:div>
        <w:div w:id="599222052">
          <w:marLeft w:val="0"/>
          <w:marRight w:val="0"/>
          <w:marTop w:val="0"/>
          <w:marBottom w:val="0"/>
          <w:divBdr>
            <w:top w:val="none" w:sz="0" w:space="0" w:color="auto"/>
            <w:left w:val="none" w:sz="0" w:space="0" w:color="auto"/>
            <w:bottom w:val="none" w:sz="0" w:space="0" w:color="auto"/>
            <w:right w:val="none" w:sz="0" w:space="0" w:color="auto"/>
          </w:divBdr>
        </w:div>
        <w:div w:id="2021664545">
          <w:marLeft w:val="0"/>
          <w:marRight w:val="0"/>
          <w:marTop w:val="0"/>
          <w:marBottom w:val="0"/>
          <w:divBdr>
            <w:top w:val="none" w:sz="0" w:space="0" w:color="auto"/>
            <w:left w:val="none" w:sz="0" w:space="0" w:color="auto"/>
            <w:bottom w:val="none" w:sz="0" w:space="0" w:color="auto"/>
            <w:right w:val="none" w:sz="0" w:space="0" w:color="auto"/>
          </w:divBdr>
        </w:div>
        <w:div w:id="1117481616">
          <w:marLeft w:val="0"/>
          <w:marRight w:val="0"/>
          <w:marTop w:val="0"/>
          <w:marBottom w:val="0"/>
          <w:divBdr>
            <w:top w:val="none" w:sz="0" w:space="0" w:color="auto"/>
            <w:left w:val="none" w:sz="0" w:space="0" w:color="auto"/>
            <w:bottom w:val="none" w:sz="0" w:space="0" w:color="auto"/>
            <w:right w:val="none" w:sz="0" w:space="0" w:color="auto"/>
          </w:divBdr>
        </w:div>
        <w:div w:id="874270529">
          <w:marLeft w:val="0"/>
          <w:marRight w:val="0"/>
          <w:marTop w:val="0"/>
          <w:marBottom w:val="0"/>
          <w:divBdr>
            <w:top w:val="none" w:sz="0" w:space="0" w:color="auto"/>
            <w:left w:val="none" w:sz="0" w:space="0" w:color="auto"/>
            <w:bottom w:val="none" w:sz="0" w:space="0" w:color="auto"/>
            <w:right w:val="none" w:sz="0" w:space="0" w:color="auto"/>
          </w:divBdr>
        </w:div>
        <w:div w:id="283853079">
          <w:marLeft w:val="0"/>
          <w:marRight w:val="0"/>
          <w:marTop w:val="0"/>
          <w:marBottom w:val="0"/>
          <w:divBdr>
            <w:top w:val="none" w:sz="0" w:space="0" w:color="auto"/>
            <w:left w:val="none" w:sz="0" w:space="0" w:color="auto"/>
            <w:bottom w:val="none" w:sz="0" w:space="0" w:color="auto"/>
            <w:right w:val="none" w:sz="0" w:space="0" w:color="auto"/>
          </w:divBdr>
        </w:div>
        <w:div w:id="563029626">
          <w:marLeft w:val="0"/>
          <w:marRight w:val="0"/>
          <w:marTop w:val="0"/>
          <w:marBottom w:val="0"/>
          <w:divBdr>
            <w:top w:val="none" w:sz="0" w:space="0" w:color="auto"/>
            <w:left w:val="none" w:sz="0" w:space="0" w:color="auto"/>
            <w:bottom w:val="none" w:sz="0" w:space="0" w:color="auto"/>
            <w:right w:val="none" w:sz="0" w:space="0" w:color="auto"/>
          </w:divBdr>
        </w:div>
        <w:div w:id="1009210721">
          <w:marLeft w:val="0"/>
          <w:marRight w:val="0"/>
          <w:marTop w:val="0"/>
          <w:marBottom w:val="0"/>
          <w:divBdr>
            <w:top w:val="none" w:sz="0" w:space="0" w:color="auto"/>
            <w:left w:val="none" w:sz="0" w:space="0" w:color="auto"/>
            <w:bottom w:val="none" w:sz="0" w:space="0" w:color="auto"/>
            <w:right w:val="none" w:sz="0" w:space="0" w:color="auto"/>
          </w:divBdr>
        </w:div>
        <w:div w:id="326056117">
          <w:marLeft w:val="0"/>
          <w:marRight w:val="0"/>
          <w:marTop w:val="0"/>
          <w:marBottom w:val="0"/>
          <w:divBdr>
            <w:top w:val="none" w:sz="0" w:space="0" w:color="auto"/>
            <w:left w:val="none" w:sz="0" w:space="0" w:color="auto"/>
            <w:bottom w:val="none" w:sz="0" w:space="0" w:color="auto"/>
            <w:right w:val="none" w:sz="0" w:space="0" w:color="auto"/>
          </w:divBdr>
        </w:div>
        <w:div w:id="392119514">
          <w:marLeft w:val="0"/>
          <w:marRight w:val="0"/>
          <w:marTop w:val="0"/>
          <w:marBottom w:val="0"/>
          <w:divBdr>
            <w:top w:val="none" w:sz="0" w:space="0" w:color="auto"/>
            <w:left w:val="none" w:sz="0" w:space="0" w:color="auto"/>
            <w:bottom w:val="none" w:sz="0" w:space="0" w:color="auto"/>
            <w:right w:val="none" w:sz="0" w:space="0" w:color="auto"/>
          </w:divBdr>
        </w:div>
        <w:div w:id="2116174928">
          <w:marLeft w:val="0"/>
          <w:marRight w:val="0"/>
          <w:marTop w:val="0"/>
          <w:marBottom w:val="0"/>
          <w:divBdr>
            <w:top w:val="none" w:sz="0" w:space="0" w:color="auto"/>
            <w:left w:val="none" w:sz="0" w:space="0" w:color="auto"/>
            <w:bottom w:val="none" w:sz="0" w:space="0" w:color="auto"/>
            <w:right w:val="none" w:sz="0" w:space="0" w:color="auto"/>
          </w:divBdr>
        </w:div>
        <w:div w:id="1037049440">
          <w:marLeft w:val="0"/>
          <w:marRight w:val="0"/>
          <w:marTop w:val="0"/>
          <w:marBottom w:val="0"/>
          <w:divBdr>
            <w:top w:val="none" w:sz="0" w:space="0" w:color="auto"/>
            <w:left w:val="none" w:sz="0" w:space="0" w:color="auto"/>
            <w:bottom w:val="none" w:sz="0" w:space="0" w:color="auto"/>
            <w:right w:val="none" w:sz="0" w:space="0" w:color="auto"/>
          </w:divBdr>
        </w:div>
        <w:div w:id="1597860563">
          <w:marLeft w:val="0"/>
          <w:marRight w:val="0"/>
          <w:marTop w:val="0"/>
          <w:marBottom w:val="0"/>
          <w:divBdr>
            <w:top w:val="none" w:sz="0" w:space="0" w:color="auto"/>
            <w:left w:val="none" w:sz="0" w:space="0" w:color="auto"/>
            <w:bottom w:val="none" w:sz="0" w:space="0" w:color="auto"/>
            <w:right w:val="none" w:sz="0" w:space="0" w:color="auto"/>
          </w:divBdr>
        </w:div>
        <w:div w:id="1149634287">
          <w:marLeft w:val="0"/>
          <w:marRight w:val="0"/>
          <w:marTop w:val="0"/>
          <w:marBottom w:val="0"/>
          <w:divBdr>
            <w:top w:val="none" w:sz="0" w:space="0" w:color="auto"/>
            <w:left w:val="none" w:sz="0" w:space="0" w:color="auto"/>
            <w:bottom w:val="none" w:sz="0" w:space="0" w:color="auto"/>
            <w:right w:val="none" w:sz="0" w:space="0" w:color="auto"/>
          </w:divBdr>
        </w:div>
        <w:div w:id="261575079">
          <w:marLeft w:val="0"/>
          <w:marRight w:val="0"/>
          <w:marTop w:val="0"/>
          <w:marBottom w:val="0"/>
          <w:divBdr>
            <w:top w:val="none" w:sz="0" w:space="0" w:color="auto"/>
            <w:left w:val="none" w:sz="0" w:space="0" w:color="auto"/>
            <w:bottom w:val="none" w:sz="0" w:space="0" w:color="auto"/>
            <w:right w:val="none" w:sz="0" w:space="0" w:color="auto"/>
          </w:divBdr>
        </w:div>
        <w:div w:id="66925476">
          <w:marLeft w:val="0"/>
          <w:marRight w:val="0"/>
          <w:marTop w:val="0"/>
          <w:marBottom w:val="0"/>
          <w:divBdr>
            <w:top w:val="none" w:sz="0" w:space="0" w:color="auto"/>
            <w:left w:val="none" w:sz="0" w:space="0" w:color="auto"/>
            <w:bottom w:val="none" w:sz="0" w:space="0" w:color="auto"/>
            <w:right w:val="none" w:sz="0" w:space="0" w:color="auto"/>
          </w:divBdr>
        </w:div>
        <w:div w:id="726999254">
          <w:marLeft w:val="0"/>
          <w:marRight w:val="0"/>
          <w:marTop w:val="0"/>
          <w:marBottom w:val="0"/>
          <w:divBdr>
            <w:top w:val="none" w:sz="0" w:space="0" w:color="auto"/>
            <w:left w:val="none" w:sz="0" w:space="0" w:color="auto"/>
            <w:bottom w:val="none" w:sz="0" w:space="0" w:color="auto"/>
            <w:right w:val="none" w:sz="0" w:space="0" w:color="auto"/>
          </w:divBdr>
        </w:div>
      </w:divsChild>
    </w:div>
    <w:div w:id="1408266523">
      <w:bodyDiv w:val="1"/>
      <w:marLeft w:val="0"/>
      <w:marRight w:val="0"/>
      <w:marTop w:val="0"/>
      <w:marBottom w:val="0"/>
      <w:divBdr>
        <w:top w:val="none" w:sz="0" w:space="0" w:color="auto"/>
        <w:left w:val="none" w:sz="0" w:space="0" w:color="auto"/>
        <w:bottom w:val="none" w:sz="0" w:space="0" w:color="auto"/>
        <w:right w:val="none" w:sz="0" w:space="0" w:color="auto"/>
      </w:divBdr>
      <w:divsChild>
        <w:div w:id="799567465">
          <w:marLeft w:val="0"/>
          <w:marRight w:val="0"/>
          <w:marTop w:val="0"/>
          <w:marBottom w:val="0"/>
          <w:divBdr>
            <w:top w:val="none" w:sz="0" w:space="0" w:color="auto"/>
            <w:left w:val="none" w:sz="0" w:space="0" w:color="auto"/>
            <w:bottom w:val="none" w:sz="0" w:space="0" w:color="auto"/>
            <w:right w:val="none" w:sz="0" w:space="0" w:color="auto"/>
          </w:divBdr>
        </w:div>
        <w:div w:id="1387729005">
          <w:marLeft w:val="0"/>
          <w:marRight w:val="0"/>
          <w:marTop w:val="0"/>
          <w:marBottom w:val="0"/>
          <w:divBdr>
            <w:top w:val="none" w:sz="0" w:space="0" w:color="auto"/>
            <w:left w:val="none" w:sz="0" w:space="0" w:color="auto"/>
            <w:bottom w:val="none" w:sz="0" w:space="0" w:color="auto"/>
            <w:right w:val="none" w:sz="0" w:space="0" w:color="auto"/>
          </w:divBdr>
        </w:div>
        <w:div w:id="1134372921">
          <w:marLeft w:val="0"/>
          <w:marRight w:val="0"/>
          <w:marTop w:val="0"/>
          <w:marBottom w:val="0"/>
          <w:divBdr>
            <w:top w:val="none" w:sz="0" w:space="0" w:color="auto"/>
            <w:left w:val="none" w:sz="0" w:space="0" w:color="auto"/>
            <w:bottom w:val="none" w:sz="0" w:space="0" w:color="auto"/>
            <w:right w:val="none" w:sz="0" w:space="0" w:color="auto"/>
          </w:divBdr>
        </w:div>
        <w:div w:id="823469507">
          <w:marLeft w:val="0"/>
          <w:marRight w:val="0"/>
          <w:marTop w:val="0"/>
          <w:marBottom w:val="0"/>
          <w:divBdr>
            <w:top w:val="none" w:sz="0" w:space="0" w:color="auto"/>
            <w:left w:val="none" w:sz="0" w:space="0" w:color="auto"/>
            <w:bottom w:val="none" w:sz="0" w:space="0" w:color="auto"/>
            <w:right w:val="none" w:sz="0" w:space="0" w:color="auto"/>
          </w:divBdr>
        </w:div>
        <w:div w:id="1208761808">
          <w:marLeft w:val="0"/>
          <w:marRight w:val="0"/>
          <w:marTop w:val="0"/>
          <w:marBottom w:val="0"/>
          <w:divBdr>
            <w:top w:val="none" w:sz="0" w:space="0" w:color="auto"/>
            <w:left w:val="none" w:sz="0" w:space="0" w:color="auto"/>
            <w:bottom w:val="none" w:sz="0" w:space="0" w:color="auto"/>
            <w:right w:val="none" w:sz="0" w:space="0" w:color="auto"/>
          </w:divBdr>
        </w:div>
        <w:div w:id="1902060854">
          <w:marLeft w:val="0"/>
          <w:marRight w:val="0"/>
          <w:marTop w:val="0"/>
          <w:marBottom w:val="0"/>
          <w:divBdr>
            <w:top w:val="none" w:sz="0" w:space="0" w:color="auto"/>
            <w:left w:val="none" w:sz="0" w:space="0" w:color="auto"/>
            <w:bottom w:val="none" w:sz="0" w:space="0" w:color="auto"/>
            <w:right w:val="none" w:sz="0" w:space="0" w:color="auto"/>
          </w:divBdr>
        </w:div>
        <w:div w:id="522089417">
          <w:marLeft w:val="0"/>
          <w:marRight w:val="0"/>
          <w:marTop w:val="0"/>
          <w:marBottom w:val="0"/>
          <w:divBdr>
            <w:top w:val="none" w:sz="0" w:space="0" w:color="auto"/>
            <w:left w:val="none" w:sz="0" w:space="0" w:color="auto"/>
            <w:bottom w:val="none" w:sz="0" w:space="0" w:color="auto"/>
            <w:right w:val="none" w:sz="0" w:space="0" w:color="auto"/>
          </w:divBdr>
        </w:div>
        <w:div w:id="577791668">
          <w:marLeft w:val="0"/>
          <w:marRight w:val="0"/>
          <w:marTop w:val="0"/>
          <w:marBottom w:val="0"/>
          <w:divBdr>
            <w:top w:val="none" w:sz="0" w:space="0" w:color="auto"/>
            <w:left w:val="none" w:sz="0" w:space="0" w:color="auto"/>
            <w:bottom w:val="none" w:sz="0" w:space="0" w:color="auto"/>
            <w:right w:val="none" w:sz="0" w:space="0" w:color="auto"/>
          </w:divBdr>
        </w:div>
        <w:div w:id="943418328">
          <w:marLeft w:val="0"/>
          <w:marRight w:val="0"/>
          <w:marTop w:val="0"/>
          <w:marBottom w:val="0"/>
          <w:divBdr>
            <w:top w:val="none" w:sz="0" w:space="0" w:color="auto"/>
            <w:left w:val="none" w:sz="0" w:space="0" w:color="auto"/>
            <w:bottom w:val="none" w:sz="0" w:space="0" w:color="auto"/>
            <w:right w:val="none" w:sz="0" w:space="0" w:color="auto"/>
          </w:divBdr>
        </w:div>
        <w:div w:id="1411122054">
          <w:marLeft w:val="0"/>
          <w:marRight w:val="0"/>
          <w:marTop w:val="0"/>
          <w:marBottom w:val="0"/>
          <w:divBdr>
            <w:top w:val="none" w:sz="0" w:space="0" w:color="auto"/>
            <w:left w:val="none" w:sz="0" w:space="0" w:color="auto"/>
            <w:bottom w:val="none" w:sz="0" w:space="0" w:color="auto"/>
            <w:right w:val="none" w:sz="0" w:space="0" w:color="auto"/>
          </w:divBdr>
        </w:div>
        <w:div w:id="622999276">
          <w:marLeft w:val="0"/>
          <w:marRight w:val="0"/>
          <w:marTop w:val="0"/>
          <w:marBottom w:val="0"/>
          <w:divBdr>
            <w:top w:val="none" w:sz="0" w:space="0" w:color="auto"/>
            <w:left w:val="none" w:sz="0" w:space="0" w:color="auto"/>
            <w:bottom w:val="none" w:sz="0" w:space="0" w:color="auto"/>
            <w:right w:val="none" w:sz="0" w:space="0" w:color="auto"/>
          </w:divBdr>
        </w:div>
        <w:div w:id="182986216">
          <w:marLeft w:val="0"/>
          <w:marRight w:val="0"/>
          <w:marTop w:val="0"/>
          <w:marBottom w:val="0"/>
          <w:divBdr>
            <w:top w:val="none" w:sz="0" w:space="0" w:color="auto"/>
            <w:left w:val="none" w:sz="0" w:space="0" w:color="auto"/>
            <w:bottom w:val="none" w:sz="0" w:space="0" w:color="auto"/>
            <w:right w:val="none" w:sz="0" w:space="0" w:color="auto"/>
          </w:divBdr>
        </w:div>
      </w:divsChild>
    </w:div>
    <w:div w:id="1439329312">
      <w:bodyDiv w:val="1"/>
      <w:marLeft w:val="0"/>
      <w:marRight w:val="0"/>
      <w:marTop w:val="0"/>
      <w:marBottom w:val="0"/>
      <w:divBdr>
        <w:top w:val="none" w:sz="0" w:space="0" w:color="auto"/>
        <w:left w:val="none" w:sz="0" w:space="0" w:color="auto"/>
        <w:bottom w:val="none" w:sz="0" w:space="0" w:color="auto"/>
        <w:right w:val="none" w:sz="0" w:space="0" w:color="auto"/>
      </w:divBdr>
    </w:div>
    <w:div w:id="1450248260">
      <w:bodyDiv w:val="1"/>
      <w:marLeft w:val="0"/>
      <w:marRight w:val="0"/>
      <w:marTop w:val="0"/>
      <w:marBottom w:val="0"/>
      <w:divBdr>
        <w:top w:val="none" w:sz="0" w:space="0" w:color="auto"/>
        <w:left w:val="none" w:sz="0" w:space="0" w:color="auto"/>
        <w:bottom w:val="none" w:sz="0" w:space="0" w:color="auto"/>
        <w:right w:val="none" w:sz="0" w:space="0" w:color="auto"/>
      </w:divBdr>
      <w:divsChild>
        <w:div w:id="16543365">
          <w:marLeft w:val="0"/>
          <w:marRight w:val="0"/>
          <w:marTop w:val="0"/>
          <w:marBottom w:val="0"/>
          <w:divBdr>
            <w:top w:val="none" w:sz="0" w:space="0" w:color="auto"/>
            <w:left w:val="none" w:sz="0" w:space="0" w:color="auto"/>
            <w:bottom w:val="none" w:sz="0" w:space="0" w:color="auto"/>
            <w:right w:val="none" w:sz="0" w:space="0" w:color="auto"/>
          </w:divBdr>
        </w:div>
        <w:div w:id="497156531">
          <w:marLeft w:val="0"/>
          <w:marRight w:val="0"/>
          <w:marTop w:val="0"/>
          <w:marBottom w:val="0"/>
          <w:divBdr>
            <w:top w:val="none" w:sz="0" w:space="0" w:color="auto"/>
            <w:left w:val="none" w:sz="0" w:space="0" w:color="auto"/>
            <w:bottom w:val="none" w:sz="0" w:space="0" w:color="auto"/>
            <w:right w:val="none" w:sz="0" w:space="0" w:color="auto"/>
          </w:divBdr>
        </w:div>
        <w:div w:id="1095829334">
          <w:marLeft w:val="0"/>
          <w:marRight w:val="0"/>
          <w:marTop w:val="0"/>
          <w:marBottom w:val="0"/>
          <w:divBdr>
            <w:top w:val="none" w:sz="0" w:space="0" w:color="auto"/>
            <w:left w:val="none" w:sz="0" w:space="0" w:color="auto"/>
            <w:bottom w:val="none" w:sz="0" w:space="0" w:color="auto"/>
            <w:right w:val="none" w:sz="0" w:space="0" w:color="auto"/>
          </w:divBdr>
        </w:div>
        <w:div w:id="1998880753">
          <w:marLeft w:val="0"/>
          <w:marRight w:val="0"/>
          <w:marTop w:val="0"/>
          <w:marBottom w:val="0"/>
          <w:divBdr>
            <w:top w:val="none" w:sz="0" w:space="0" w:color="auto"/>
            <w:left w:val="none" w:sz="0" w:space="0" w:color="auto"/>
            <w:bottom w:val="none" w:sz="0" w:space="0" w:color="auto"/>
            <w:right w:val="none" w:sz="0" w:space="0" w:color="auto"/>
          </w:divBdr>
        </w:div>
        <w:div w:id="1676499078">
          <w:marLeft w:val="0"/>
          <w:marRight w:val="0"/>
          <w:marTop w:val="0"/>
          <w:marBottom w:val="0"/>
          <w:divBdr>
            <w:top w:val="none" w:sz="0" w:space="0" w:color="auto"/>
            <w:left w:val="none" w:sz="0" w:space="0" w:color="auto"/>
            <w:bottom w:val="none" w:sz="0" w:space="0" w:color="auto"/>
            <w:right w:val="none" w:sz="0" w:space="0" w:color="auto"/>
          </w:divBdr>
        </w:div>
        <w:div w:id="686441782">
          <w:marLeft w:val="0"/>
          <w:marRight w:val="0"/>
          <w:marTop w:val="0"/>
          <w:marBottom w:val="0"/>
          <w:divBdr>
            <w:top w:val="none" w:sz="0" w:space="0" w:color="auto"/>
            <w:left w:val="none" w:sz="0" w:space="0" w:color="auto"/>
            <w:bottom w:val="none" w:sz="0" w:space="0" w:color="auto"/>
            <w:right w:val="none" w:sz="0" w:space="0" w:color="auto"/>
          </w:divBdr>
        </w:div>
      </w:divsChild>
    </w:div>
    <w:div w:id="1518041077">
      <w:bodyDiv w:val="1"/>
      <w:marLeft w:val="0"/>
      <w:marRight w:val="0"/>
      <w:marTop w:val="0"/>
      <w:marBottom w:val="0"/>
      <w:divBdr>
        <w:top w:val="none" w:sz="0" w:space="0" w:color="auto"/>
        <w:left w:val="none" w:sz="0" w:space="0" w:color="auto"/>
        <w:bottom w:val="none" w:sz="0" w:space="0" w:color="auto"/>
        <w:right w:val="none" w:sz="0" w:space="0" w:color="auto"/>
      </w:divBdr>
      <w:divsChild>
        <w:div w:id="58863471">
          <w:marLeft w:val="0"/>
          <w:marRight w:val="0"/>
          <w:marTop w:val="0"/>
          <w:marBottom w:val="0"/>
          <w:divBdr>
            <w:top w:val="none" w:sz="0" w:space="0" w:color="auto"/>
            <w:left w:val="none" w:sz="0" w:space="0" w:color="auto"/>
            <w:bottom w:val="none" w:sz="0" w:space="0" w:color="auto"/>
            <w:right w:val="none" w:sz="0" w:space="0" w:color="auto"/>
          </w:divBdr>
        </w:div>
        <w:div w:id="1479347050">
          <w:marLeft w:val="0"/>
          <w:marRight w:val="0"/>
          <w:marTop w:val="0"/>
          <w:marBottom w:val="0"/>
          <w:divBdr>
            <w:top w:val="none" w:sz="0" w:space="0" w:color="auto"/>
            <w:left w:val="none" w:sz="0" w:space="0" w:color="auto"/>
            <w:bottom w:val="none" w:sz="0" w:space="0" w:color="auto"/>
            <w:right w:val="none" w:sz="0" w:space="0" w:color="auto"/>
          </w:divBdr>
        </w:div>
        <w:div w:id="1970698480">
          <w:marLeft w:val="0"/>
          <w:marRight w:val="0"/>
          <w:marTop w:val="0"/>
          <w:marBottom w:val="0"/>
          <w:divBdr>
            <w:top w:val="none" w:sz="0" w:space="0" w:color="auto"/>
            <w:left w:val="none" w:sz="0" w:space="0" w:color="auto"/>
            <w:bottom w:val="none" w:sz="0" w:space="0" w:color="auto"/>
            <w:right w:val="none" w:sz="0" w:space="0" w:color="auto"/>
          </w:divBdr>
        </w:div>
        <w:div w:id="741372341">
          <w:marLeft w:val="0"/>
          <w:marRight w:val="0"/>
          <w:marTop w:val="0"/>
          <w:marBottom w:val="0"/>
          <w:divBdr>
            <w:top w:val="none" w:sz="0" w:space="0" w:color="auto"/>
            <w:left w:val="none" w:sz="0" w:space="0" w:color="auto"/>
            <w:bottom w:val="none" w:sz="0" w:space="0" w:color="auto"/>
            <w:right w:val="none" w:sz="0" w:space="0" w:color="auto"/>
          </w:divBdr>
        </w:div>
      </w:divsChild>
    </w:div>
    <w:div w:id="1521507961">
      <w:bodyDiv w:val="1"/>
      <w:marLeft w:val="0"/>
      <w:marRight w:val="0"/>
      <w:marTop w:val="0"/>
      <w:marBottom w:val="0"/>
      <w:divBdr>
        <w:top w:val="none" w:sz="0" w:space="0" w:color="auto"/>
        <w:left w:val="none" w:sz="0" w:space="0" w:color="auto"/>
        <w:bottom w:val="none" w:sz="0" w:space="0" w:color="auto"/>
        <w:right w:val="none" w:sz="0" w:space="0" w:color="auto"/>
      </w:divBdr>
      <w:divsChild>
        <w:div w:id="1267036697">
          <w:marLeft w:val="0"/>
          <w:marRight w:val="0"/>
          <w:marTop w:val="0"/>
          <w:marBottom w:val="0"/>
          <w:divBdr>
            <w:top w:val="none" w:sz="0" w:space="0" w:color="auto"/>
            <w:left w:val="none" w:sz="0" w:space="0" w:color="auto"/>
            <w:bottom w:val="none" w:sz="0" w:space="0" w:color="auto"/>
            <w:right w:val="none" w:sz="0" w:space="0" w:color="auto"/>
          </w:divBdr>
          <w:divsChild>
            <w:div w:id="11761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94999">
      <w:bodyDiv w:val="1"/>
      <w:marLeft w:val="0"/>
      <w:marRight w:val="0"/>
      <w:marTop w:val="0"/>
      <w:marBottom w:val="0"/>
      <w:divBdr>
        <w:top w:val="none" w:sz="0" w:space="0" w:color="auto"/>
        <w:left w:val="none" w:sz="0" w:space="0" w:color="auto"/>
        <w:bottom w:val="none" w:sz="0" w:space="0" w:color="auto"/>
        <w:right w:val="none" w:sz="0" w:space="0" w:color="auto"/>
      </w:divBdr>
      <w:divsChild>
        <w:div w:id="926426175">
          <w:marLeft w:val="0"/>
          <w:marRight w:val="0"/>
          <w:marTop w:val="0"/>
          <w:marBottom w:val="0"/>
          <w:divBdr>
            <w:top w:val="none" w:sz="0" w:space="0" w:color="auto"/>
            <w:left w:val="none" w:sz="0" w:space="0" w:color="auto"/>
            <w:bottom w:val="none" w:sz="0" w:space="0" w:color="auto"/>
            <w:right w:val="none" w:sz="0" w:space="0" w:color="auto"/>
          </w:divBdr>
        </w:div>
        <w:div w:id="159541017">
          <w:marLeft w:val="0"/>
          <w:marRight w:val="0"/>
          <w:marTop w:val="0"/>
          <w:marBottom w:val="0"/>
          <w:divBdr>
            <w:top w:val="none" w:sz="0" w:space="0" w:color="auto"/>
            <w:left w:val="none" w:sz="0" w:space="0" w:color="auto"/>
            <w:bottom w:val="none" w:sz="0" w:space="0" w:color="auto"/>
            <w:right w:val="none" w:sz="0" w:space="0" w:color="auto"/>
          </w:divBdr>
        </w:div>
        <w:div w:id="1398700342">
          <w:marLeft w:val="0"/>
          <w:marRight w:val="0"/>
          <w:marTop w:val="0"/>
          <w:marBottom w:val="0"/>
          <w:divBdr>
            <w:top w:val="none" w:sz="0" w:space="0" w:color="auto"/>
            <w:left w:val="none" w:sz="0" w:space="0" w:color="auto"/>
            <w:bottom w:val="none" w:sz="0" w:space="0" w:color="auto"/>
            <w:right w:val="none" w:sz="0" w:space="0" w:color="auto"/>
          </w:divBdr>
        </w:div>
        <w:div w:id="649867987">
          <w:marLeft w:val="0"/>
          <w:marRight w:val="0"/>
          <w:marTop w:val="0"/>
          <w:marBottom w:val="0"/>
          <w:divBdr>
            <w:top w:val="none" w:sz="0" w:space="0" w:color="auto"/>
            <w:left w:val="none" w:sz="0" w:space="0" w:color="auto"/>
            <w:bottom w:val="none" w:sz="0" w:space="0" w:color="auto"/>
            <w:right w:val="none" w:sz="0" w:space="0" w:color="auto"/>
          </w:divBdr>
        </w:div>
        <w:div w:id="1624536335">
          <w:marLeft w:val="0"/>
          <w:marRight w:val="0"/>
          <w:marTop w:val="0"/>
          <w:marBottom w:val="0"/>
          <w:divBdr>
            <w:top w:val="none" w:sz="0" w:space="0" w:color="auto"/>
            <w:left w:val="none" w:sz="0" w:space="0" w:color="auto"/>
            <w:bottom w:val="none" w:sz="0" w:space="0" w:color="auto"/>
            <w:right w:val="none" w:sz="0" w:space="0" w:color="auto"/>
          </w:divBdr>
        </w:div>
        <w:div w:id="1654945341">
          <w:marLeft w:val="0"/>
          <w:marRight w:val="0"/>
          <w:marTop w:val="0"/>
          <w:marBottom w:val="0"/>
          <w:divBdr>
            <w:top w:val="none" w:sz="0" w:space="0" w:color="auto"/>
            <w:left w:val="none" w:sz="0" w:space="0" w:color="auto"/>
            <w:bottom w:val="none" w:sz="0" w:space="0" w:color="auto"/>
            <w:right w:val="none" w:sz="0" w:space="0" w:color="auto"/>
          </w:divBdr>
        </w:div>
        <w:div w:id="1015423342">
          <w:marLeft w:val="0"/>
          <w:marRight w:val="0"/>
          <w:marTop w:val="0"/>
          <w:marBottom w:val="0"/>
          <w:divBdr>
            <w:top w:val="none" w:sz="0" w:space="0" w:color="auto"/>
            <w:left w:val="none" w:sz="0" w:space="0" w:color="auto"/>
            <w:bottom w:val="none" w:sz="0" w:space="0" w:color="auto"/>
            <w:right w:val="none" w:sz="0" w:space="0" w:color="auto"/>
          </w:divBdr>
        </w:div>
        <w:div w:id="2138142768">
          <w:marLeft w:val="0"/>
          <w:marRight w:val="0"/>
          <w:marTop w:val="0"/>
          <w:marBottom w:val="0"/>
          <w:divBdr>
            <w:top w:val="none" w:sz="0" w:space="0" w:color="auto"/>
            <w:left w:val="none" w:sz="0" w:space="0" w:color="auto"/>
            <w:bottom w:val="none" w:sz="0" w:space="0" w:color="auto"/>
            <w:right w:val="none" w:sz="0" w:space="0" w:color="auto"/>
          </w:divBdr>
        </w:div>
        <w:div w:id="1654334401">
          <w:marLeft w:val="0"/>
          <w:marRight w:val="0"/>
          <w:marTop w:val="0"/>
          <w:marBottom w:val="0"/>
          <w:divBdr>
            <w:top w:val="none" w:sz="0" w:space="0" w:color="auto"/>
            <w:left w:val="none" w:sz="0" w:space="0" w:color="auto"/>
            <w:bottom w:val="none" w:sz="0" w:space="0" w:color="auto"/>
            <w:right w:val="none" w:sz="0" w:space="0" w:color="auto"/>
          </w:divBdr>
        </w:div>
        <w:div w:id="679739533">
          <w:marLeft w:val="0"/>
          <w:marRight w:val="0"/>
          <w:marTop w:val="0"/>
          <w:marBottom w:val="0"/>
          <w:divBdr>
            <w:top w:val="none" w:sz="0" w:space="0" w:color="auto"/>
            <w:left w:val="none" w:sz="0" w:space="0" w:color="auto"/>
            <w:bottom w:val="none" w:sz="0" w:space="0" w:color="auto"/>
            <w:right w:val="none" w:sz="0" w:space="0" w:color="auto"/>
          </w:divBdr>
        </w:div>
        <w:div w:id="679502174">
          <w:marLeft w:val="0"/>
          <w:marRight w:val="0"/>
          <w:marTop w:val="0"/>
          <w:marBottom w:val="0"/>
          <w:divBdr>
            <w:top w:val="none" w:sz="0" w:space="0" w:color="auto"/>
            <w:left w:val="none" w:sz="0" w:space="0" w:color="auto"/>
            <w:bottom w:val="none" w:sz="0" w:space="0" w:color="auto"/>
            <w:right w:val="none" w:sz="0" w:space="0" w:color="auto"/>
          </w:divBdr>
        </w:div>
        <w:div w:id="1858154521">
          <w:marLeft w:val="0"/>
          <w:marRight w:val="0"/>
          <w:marTop w:val="0"/>
          <w:marBottom w:val="0"/>
          <w:divBdr>
            <w:top w:val="none" w:sz="0" w:space="0" w:color="auto"/>
            <w:left w:val="none" w:sz="0" w:space="0" w:color="auto"/>
            <w:bottom w:val="none" w:sz="0" w:space="0" w:color="auto"/>
            <w:right w:val="none" w:sz="0" w:space="0" w:color="auto"/>
          </w:divBdr>
        </w:div>
        <w:div w:id="868761786">
          <w:marLeft w:val="0"/>
          <w:marRight w:val="0"/>
          <w:marTop w:val="0"/>
          <w:marBottom w:val="0"/>
          <w:divBdr>
            <w:top w:val="none" w:sz="0" w:space="0" w:color="auto"/>
            <w:left w:val="none" w:sz="0" w:space="0" w:color="auto"/>
            <w:bottom w:val="none" w:sz="0" w:space="0" w:color="auto"/>
            <w:right w:val="none" w:sz="0" w:space="0" w:color="auto"/>
          </w:divBdr>
        </w:div>
        <w:div w:id="692338775">
          <w:marLeft w:val="0"/>
          <w:marRight w:val="0"/>
          <w:marTop w:val="0"/>
          <w:marBottom w:val="0"/>
          <w:divBdr>
            <w:top w:val="none" w:sz="0" w:space="0" w:color="auto"/>
            <w:left w:val="none" w:sz="0" w:space="0" w:color="auto"/>
            <w:bottom w:val="none" w:sz="0" w:space="0" w:color="auto"/>
            <w:right w:val="none" w:sz="0" w:space="0" w:color="auto"/>
          </w:divBdr>
        </w:div>
      </w:divsChild>
    </w:div>
    <w:div w:id="1601182447">
      <w:bodyDiv w:val="1"/>
      <w:marLeft w:val="0"/>
      <w:marRight w:val="0"/>
      <w:marTop w:val="0"/>
      <w:marBottom w:val="0"/>
      <w:divBdr>
        <w:top w:val="none" w:sz="0" w:space="0" w:color="auto"/>
        <w:left w:val="none" w:sz="0" w:space="0" w:color="auto"/>
        <w:bottom w:val="none" w:sz="0" w:space="0" w:color="auto"/>
        <w:right w:val="none" w:sz="0" w:space="0" w:color="auto"/>
      </w:divBdr>
    </w:div>
    <w:div w:id="1611625106">
      <w:bodyDiv w:val="1"/>
      <w:marLeft w:val="0"/>
      <w:marRight w:val="0"/>
      <w:marTop w:val="0"/>
      <w:marBottom w:val="0"/>
      <w:divBdr>
        <w:top w:val="none" w:sz="0" w:space="0" w:color="auto"/>
        <w:left w:val="none" w:sz="0" w:space="0" w:color="auto"/>
        <w:bottom w:val="none" w:sz="0" w:space="0" w:color="auto"/>
        <w:right w:val="none" w:sz="0" w:space="0" w:color="auto"/>
      </w:divBdr>
      <w:divsChild>
        <w:div w:id="183785367">
          <w:marLeft w:val="0"/>
          <w:marRight w:val="0"/>
          <w:marTop w:val="0"/>
          <w:marBottom w:val="0"/>
          <w:divBdr>
            <w:top w:val="none" w:sz="0" w:space="0" w:color="auto"/>
            <w:left w:val="none" w:sz="0" w:space="0" w:color="auto"/>
            <w:bottom w:val="none" w:sz="0" w:space="0" w:color="auto"/>
            <w:right w:val="none" w:sz="0" w:space="0" w:color="auto"/>
          </w:divBdr>
        </w:div>
        <w:div w:id="1672828869">
          <w:marLeft w:val="0"/>
          <w:marRight w:val="0"/>
          <w:marTop w:val="0"/>
          <w:marBottom w:val="0"/>
          <w:divBdr>
            <w:top w:val="none" w:sz="0" w:space="0" w:color="auto"/>
            <w:left w:val="none" w:sz="0" w:space="0" w:color="auto"/>
            <w:bottom w:val="none" w:sz="0" w:space="0" w:color="auto"/>
            <w:right w:val="none" w:sz="0" w:space="0" w:color="auto"/>
          </w:divBdr>
        </w:div>
        <w:div w:id="1365788277">
          <w:marLeft w:val="0"/>
          <w:marRight w:val="0"/>
          <w:marTop w:val="0"/>
          <w:marBottom w:val="0"/>
          <w:divBdr>
            <w:top w:val="none" w:sz="0" w:space="0" w:color="auto"/>
            <w:left w:val="none" w:sz="0" w:space="0" w:color="auto"/>
            <w:bottom w:val="none" w:sz="0" w:space="0" w:color="auto"/>
            <w:right w:val="none" w:sz="0" w:space="0" w:color="auto"/>
          </w:divBdr>
        </w:div>
        <w:div w:id="90668868">
          <w:marLeft w:val="0"/>
          <w:marRight w:val="0"/>
          <w:marTop w:val="0"/>
          <w:marBottom w:val="0"/>
          <w:divBdr>
            <w:top w:val="none" w:sz="0" w:space="0" w:color="auto"/>
            <w:left w:val="none" w:sz="0" w:space="0" w:color="auto"/>
            <w:bottom w:val="none" w:sz="0" w:space="0" w:color="auto"/>
            <w:right w:val="none" w:sz="0" w:space="0" w:color="auto"/>
          </w:divBdr>
        </w:div>
        <w:div w:id="240725883">
          <w:marLeft w:val="0"/>
          <w:marRight w:val="0"/>
          <w:marTop w:val="0"/>
          <w:marBottom w:val="0"/>
          <w:divBdr>
            <w:top w:val="none" w:sz="0" w:space="0" w:color="auto"/>
            <w:left w:val="none" w:sz="0" w:space="0" w:color="auto"/>
            <w:bottom w:val="none" w:sz="0" w:space="0" w:color="auto"/>
            <w:right w:val="none" w:sz="0" w:space="0" w:color="auto"/>
          </w:divBdr>
        </w:div>
        <w:div w:id="455683900">
          <w:marLeft w:val="0"/>
          <w:marRight w:val="0"/>
          <w:marTop w:val="0"/>
          <w:marBottom w:val="0"/>
          <w:divBdr>
            <w:top w:val="none" w:sz="0" w:space="0" w:color="auto"/>
            <w:left w:val="none" w:sz="0" w:space="0" w:color="auto"/>
            <w:bottom w:val="none" w:sz="0" w:space="0" w:color="auto"/>
            <w:right w:val="none" w:sz="0" w:space="0" w:color="auto"/>
          </w:divBdr>
        </w:div>
        <w:div w:id="646325517">
          <w:marLeft w:val="0"/>
          <w:marRight w:val="0"/>
          <w:marTop w:val="0"/>
          <w:marBottom w:val="0"/>
          <w:divBdr>
            <w:top w:val="none" w:sz="0" w:space="0" w:color="auto"/>
            <w:left w:val="none" w:sz="0" w:space="0" w:color="auto"/>
            <w:bottom w:val="none" w:sz="0" w:space="0" w:color="auto"/>
            <w:right w:val="none" w:sz="0" w:space="0" w:color="auto"/>
          </w:divBdr>
        </w:div>
        <w:div w:id="140580929">
          <w:marLeft w:val="0"/>
          <w:marRight w:val="0"/>
          <w:marTop w:val="0"/>
          <w:marBottom w:val="0"/>
          <w:divBdr>
            <w:top w:val="none" w:sz="0" w:space="0" w:color="auto"/>
            <w:left w:val="none" w:sz="0" w:space="0" w:color="auto"/>
            <w:bottom w:val="none" w:sz="0" w:space="0" w:color="auto"/>
            <w:right w:val="none" w:sz="0" w:space="0" w:color="auto"/>
          </w:divBdr>
        </w:div>
        <w:div w:id="2090497571">
          <w:marLeft w:val="0"/>
          <w:marRight w:val="0"/>
          <w:marTop w:val="0"/>
          <w:marBottom w:val="0"/>
          <w:divBdr>
            <w:top w:val="none" w:sz="0" w:space="0" w:color="auto"/>
            <w:left w:val="none" w:sz="0" w:space="0" w:color="auto"/>
            <w:bottom w:val="none" w:sz="0" w:space="0" w:color="auto"/>
            <w:right w:val="none" w:sz="0" w:space="0" w:color="auto"/>
          </w:divBdr>
        </w:div>
      </w:divsChild>
    </w:div>
    <w:div w:id="1622876847">
      <w:bodyDiv w:val="1"/>
      <w:marLeft w:val="0"/>
      <w:marRight w:val="0"/>
      <w:marTop w:val="0"/>
      <w:marBottom w:val="0"/>
      <w:divBdr>
        <w:top w:val="none" w:sz="0" w:space="0" w:color="auto"/>
        <w:left w:val="none" w:sz="0" w:space="0" w:color="auto"/>
        <w:bottom w:val="none" w:sz="0" w:space="0" w:color="auto"/>
        <w:right w:val="none" w:sz="0" w:space="0" w:color="auto"/>
      </w:divBdr>
      <w:divsChild>
        <w:div w:id="2104372079">
          <w:marLeft w:val="0"/>
          <w:marRight w:val="0"/>
          <w:marTop w:val="0"/>
          <w:marBottom w:val="0"/>
          <w:divBdr>
            <w:top w:val="none" w:sz="0" w:space="0" w:color="auto"/>
            <w:left w:val="none" w:sz="0" w:space="0" w:color="auto"/>
            <w:bottom w:val="none" w:sz="0" w:space="0" w:color="auto"/>
            <w:right w:val="none" w:sz="0" w:space="0" w:color="auto"/>
          </w:divBdr>
          <w:divsChild>
            <w:div w:id="146481282">
              <w:marLeft w:val="0"/>
              <w:marRight w:val="0"/>
              <w:marTop w:val="0"/>
              <w:marBottom w:val="0"/>
              <w:divBdr>
                <w:top w:val="none" w:sz="0" w:space="0" w:color="auto"/>
                <w:left w:val="none" w:sz="0" w:space="0" w:color="auto"/>
                <w:bottom w:val="none" w:sz="0" w:space="0" w:color="auto"/>
                <w:right w:val="none" w:sz="0" w:space="0" w:color="auto"/>
              </w:divBdr>
            </w:div>
            <w:div w:id="459688412">
              <w:marLeft w:val="0"/>
              <w:marRight w:val="0"/>
              <w:marTop w:val="0"/>
              <w:marBottom w:val="0"/>
              <w:divBdr>
                <w:top w:val="none" w:sz="0" w:space="0" w:color="auto"/>
                <w:left w:val="none" w:sz="0" w:space="0" w:color="auto"/>
                <w:bottom w:val="none" w:sz="0" w:space="0" w:color="auto"/>
                <w:right w:val="none" w:sz="0" w:space="0" w:color="auto"/>
              </w:divBdr>
            </w:div>
            <w:div w:id="517085383">
              <w:marLeft w:val="0"/>
              <w:marRight w:val="0"/>
              <w:marTop w:val="0"/>
              <w:marBottom w:val="0"/>
              <w:divBdr>
                <w:top w:val="none" w:sz="0" w:space="0" w:color="auto"/>
                <w:left w:val="none" w:sz="0" w:space="0" w:color="auto"/>
                <w:bottom w:val="none" w:sz="0" w:space="0" w:color="auto"/>
                <w:right w:val="none" w:sz="0" w:space="0" w:color="auto"/>
              </w:divBdr>
            </w:div>
            <w:div w:id="5243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8411">
      <w:bodyDiv w:val="1"/>
      <w:marLeft w:val="0"/>
      <w:marRight w:val="0"/>
      <w:marTop w:val="0"/>
      <w:marBottom w:val="0"/>
      <w:divBdr>
        <w:top w:val="none" w:sz="0" w:space="0" w:color="auto"/>
        <w:left w:val="none" w:sz="0" w:space="0" w:color="auto"/>
        <w:bottom w:val="none" w:sz="0" w:space="0" w:color="auto"/>
        <w:right w:val="none" w:sz="0" w:space="0" w:color="auto"/>
      </w:divBdr>
      <w:divsChild>
        <w:div w:id="1596547169">
          <w:marLeft w:val="0"/>
          <w:marRight w:val="0"/>
          <w:marTop w:val="0"/>
          <w:marBottom w:val="0"/>
          <w:divBdr>
            <w:top w:val="none" w:sz="0" w:space="0" w:color="auto"/>
            <w:left w:val="none" w:sz="0" w:space="0" w:color="auto"/>
            <w:bottom w:val="none" w:sz="0" w:space="0" w:color="auto"/>
            <w:right w:val="none" w:sz="0" w:space="0" w:color="auto"/>
          </w:divBdr>
        </w:div>
        <w:div w:id="166872295">
          <w:marLeft w:val="0"/>
          <w:marRight w:val="0"/>
          <w:marTop w:val="0"/>
          <w:marBottom w:val="0"/>
          <w:divBdr>
            <w:top w:val="none" w:sz="0" w:space="0" w:color="auto"/>
            <w:left w:val="none" w:sz="0" w:space="0" w:color="auto"/>
            <w:bottom w:val="none" w:sz="0" w:space="0" w:color="auto"/>
            <w:right w:val="none" w:sz="0" w:space="0" w:color="auto"/>
          </w:divBdr>
        </w:div>
        <w:div w:id="1757238724">
          <w:marLeft w:val="0"/>
          <w:marRight w:val="0"/>
          <w:marTop w:val="0"/>
          <w:marBottom w:val="0"/>
          <w:divBdr>
            <w:top w:val="none" w:sz="0" w:space="0" w:color="auto"/>
            <w:left w:val="none" w:sz="0" w:space="0" w:color="auto"/>
            <w:bottom w:val="none" w:sz="0" w:space="0" w:color="auto"/>
            <w:right w:val="none" w:sz="0" w:space="0" w:color="auto"/>
          </w:divBdr>
        </w:div>
      </w:divsChild>
    </w:div>
    <w:div w:id="1647197106">
      <w:bodyDiv w:val="1"/>
      <w:marLeft w:val="0"/>
      <w:marRight w:val="0"/>
      <w:marTop w:val="0"/>
      <w:marBottom w:val="0"/>
      <w:divBdr>
        <w:top w:val="none" w:sz="0" w:space="0" w:color="auto"/>
        <w:left w:val="none" w:sz="0" w:space="0" w:color="auto"/>
        <w:bottom w:val="none" w:sz="0" w:space="0" w:color="auto"/>
        <w:right w:val="none" w:sz="0" w:space="0" w:color="auto"/>
      </w:divBdr>
    </w:div>
    <w:div w:id="1658534543">
      <w:bodyDiv w:val="1"/>
      <w:marLeft w:val="0"/>
      <w:marRight w:val="0"/>
      <w:marTop w:val="0"/>
      <w:marBottom w:val="0"/>
      <w:divBdr>
        <w:top w:val="none" w:sz="0" w:space="0" w:color="auto"/>
        <w:left w:val="none" w:sz="0" w:space="0" w:color="auto"/>
        <w:bottom w:val="none" w:sz="0" w:space="0" w:color="auto"/>
        <w:right w:val="none" w:sz="0" w:space="0" w:color="auto"/>
      </w:divBdr>
    </w:div>
    <w:div w:id="1677612812">
      <w:bodyDiv w:val="1"/>
      <w:marLeft w:val="0"/>
      <w:marRight w:val="0"/>
      <w:marTop w:val="0"/>
      <w:marBottom w:val="0"/>
      <w:divBdr>
        <w:top w:val="none" w:sz="0" w:space="0" w:color="auto"/>
        <w:left w:val="none" w:sz="0" w:space="0" w:color="auto"/>
        <w:bottom w:val="none" w:sz="0" w:space="0" w:color="auto"/>
        <w:right w:val="none" w:sz="0" w:space="0" w:color="auto"/>
      </w:divBdr>
    </w:div>
    <w:div w:id="1686860289">
      <w:bodyDiv w:val="1"/>
      <w:marLeft w:val="0"/>
      <w:marRight w:val="0"/>
      <w:marTop w:val="0"/>
      <w:marBottom w:val="0"/>
      <w:divBdr>
        <w:top w:val="none" w:sz="0" w:space="0" w:color="auto"/>
        <w:left w:val="none" w:sz="0" w:space="0" w:color="auto"/>
        <w:bottom w:val="none" w:sz="0" w:space="0" w:color="auto"/>
        <w:right w:val="none" w:sz="0" w:space="0" w:color="auto"/>
      </w:divBdr>
      <w:divsChild>
        <w:div w:id="552738486">
          <w:marLeft w:val="0"/>
          <w:marRight w:val="0"/>
          <w:marTop w:val="0"/>
          <w:marBottom w:val="0"/>
          <w:divBdr>
            <w:top w:val="none" w:sz="0" w:space="0" w:color="auto"/>
            <w:left w:val="none" w:sz="0" w:space="0" w:color="auto"/>
            <w:bottom w:val="none" w:sz="0" w:space="0" w:color="auto"/>
            <w:right w:val="none" w:sz="0" w:space="0" w:color="auto"/>
          </w:divBdr>
        </w:div>
        <w:div w:id="910193952">
          <w:marLeft w:val="0"/>
          <w:marRight w:val="0"/>
          <w:marTop w:val="0"/>
          <w:marBottom w:val="0"/>
          <w:divBdr>
            <w:top w:val="none" w:sz="0" w:space="0" w:color="auto"/>
            <w:left w:val="none" w:sz="0" w:space="0" w:color="auto"/>
            <w:bottom w:val="none" w:sz="0" w:space="0" w:color="auto"/>
            <w:right w:val="none" w:sz="0" w:space="0" w:color="auto"/>
          </w:divBdr>
        </w:div>
        <w:div w:id="2136286404">
          <w:marLeft w:val="0"/>
          <w:marRight w:val="0"/>
          <w:marTop w:val="0"/>
          <w:marBottom w:val="0"/>
          <w:divBdr>
            <w:top w:val="none" w:sz="0" w:space="0" w:color="auto"/>
            <w:left w:val="none" w:sz="0" w:space="0" w:color="auto"/>
            <w:bottom w:val="none" w:sz="0" w:space="0" w:color="auto"/>
            <w:right w:val="none" w:sz="0" w:space="0" w:color="auto"/>
          </w:divBdr>
        </w:div>
        <w:div w:id="386225381">
          <w:marLeft w:val="0"/>
          <w:marRight w:val="0"/>
          <w:marTop w:val="0"/>
          <w:marBottom w:val="0"/>
          <w:divBdr>
            <w:top w:val="none" w:sz="0" w:space="0" w:color="auto"/>
            <w:left w:val="none" w:sz="0" w:space="0" w:color="auto"/>
            <w:bottom w:val="none" w:sz="0" w:space="0" w:color="auto"/>
            <w:right w:val="none" w:sz="0" w:space="0" w:color="auto"/>
          </w:divBdr>
        </w:div>
        <w:div w:id="111092372">
          <w:marLeft w:val="0"/>
          <w:marRight w:val="0"/>
          <w:marTop w:val="0"/>
          <w:marBottom w:val="0"/>
          <w:divBdr>
            <w:top w:val="none" w:sz="0" w:space="0" w:color="auto"/>
            <w:left w:val="none" w:sz="0" w:space="0" w:color="auto"/>
            <w:bottom w:val="none" w:sz="0" w:space="0" w:color="auto"/>
            <w:right w:val="none" w:sz="0" w:space="0" w:color="auto"/>
          </w:divBdr>
        </w:div>
        <w:div w:id="182717966">
          <w:marLeft w:val="0"/>
          <w:marRight w:val="0"/>
          <w:marTop w:val="0"/>
          <w:marBottom w:val="0"/>
          <w:divBdr>
            <w:top w:val="none" w:sz="0" w:space="0" w:color="auto"/>
            <w:left w:val="none" w:sz="0" w:space="0" w:color="auto"/>
            <w:bottom w:val="none" w:sz="0" w:space="0" w:color="auto"/>
            <w:right w:val="none" w:sz="0" w:space="0" w:color="auto"/>
          </w:divBdr>
        </w:div>
        <w:div w:id="997073582">
          <w:marLeft w:val="0"/>
          <w:marRight w:val="0"/>
          <w:marTop w:val="0"/>
          <w:marBottom w:val="0"/>
          <w:divBdr>
            <w:top w:val="none" w:sz="0" w:space="0" w:color="auto"/>
            <w:left w:val="none" w:sz="0" w:space="0" w:color="auto"/>
            <w:bottom w:val="none" w:sz="0" w:space="0" w:color="auto"/>
            <w:right w:val="none" w:sz="0" w:space="0" w:color="auto"/>
          </w:divBdr>
        </w:div>
        <w:div w:id="1929121832">
          <w:marLeft w:val="0"/>
          <w:marRight w:val="0"/>
          <w:marTop w:val="0"/>
          <w:marBottom w:val="0"/>
          <w:divBdr>
            <w:top w:val="none" w:sz="0" w:space="0" w:color="auto"/>
            <w:left w:val="none" w:sz="0" w:space="0" w:color="auto"/>
            <w:bottom w:val="none" w:sz="0" w:space="0" w:color="auto"/>
            <w:right w:val="none" w:sz="0" w:space="0" w:color="auto"/>
          </w:divBdr>
        </w:div>
        <w:div w:id="1378702495">
          <w:marLeft w:val="0"/>
          <w:marRight w:val="0"/>
          <w:marTop w:val="0"/>
          <w:marBottom w:val="0"/>
          <w:divBdr>
            <w:top w:val="none" w:sz="0" w:space="0" w:color="auto"/>
            <w:left w:val="none" w:sz="0" w:space="0" w:color="auto"/>
            <w:bottom w:val="none" w:sz="0" w:space="0" w:color="auto"/>
            <w:right w:val="none" w:sz="0" w:space="0" w:color="auto"/>
          </w:divBdr>
        </w:div>
        <w:div w:id="140512337">
          <w:marLeft w:val="0"/>
          <w:marRight w:val="0"/>
          <w:marTop w:val="0"/>
          <w:marBottom w:val="0"/>
          <w:divBdr>
            <w:top w:val="none" w:sz="0" w:space="0" w:color="auto"/>
            <w:left w:val="none" w:sz="0" w:space="0" w:color="auto"/>
            <w:bottom w:val="none" w:sz="0" w:space="0" w:color="auto"/>
            <w:right w:val="none" w:sz="0" w:space="0" w:color="auto"/>
          </w:divBdr>
        </w:div>
        <w:div w:id="2039159238">
          <w:marLeft w:val="0"/>
          <w:marRight w:val="0"/>
          <w:marTop w:val="0"/>
          <w:marBottom w:val="0"/>
          <w:divBdr>
            <w:top w:val="none" w:sz="0" w:space="0" w:color="auto"/>
            <w:left w:val="none" w:sz="0" w:space="0" w:color="auto"/>
            <w:bottom w:val="none" w:sz="0" w:space="0" w:color="auto"/>
            <w:right w:val="none" w:sz="0" w:space="0" w:color="auto"/>
          </w:divBdr>
        </w:div>
        <w:div w:id="1275865964">
          <w:marLeft w:val="0"/>
          <w:marRight w:val="0"/>
          <w:marTop w:val="0"/>
          <w:marBottom w:val="0"/>
          <w:divBdr>
            <w:top w:val="none" w:sz="0" w:space="0" w:color="auto"/>
            <w:left w:val="none" w:sz="0" w:space="0" w:color="auto"/>
            <w:bottom w:val="none" w:sz="0" w:space="0" w:color="auto"/>
            <w:right w:val="none" w:sz="0" w:space="0" w:color="auto"/>
          </w:divBdr>
        </w:div>
        <w:div w:id="1861315708">
          <w:marLeft w:val="0"/>
          <w:marRight w:val="0"/>
          <w:marTop w:val="0"/>
          <w:marBottom w:val="0"/>
          <w:divBdr>
            <w:top w:val="none" w:sz="0" w:space="0" w:color="auto"/>
            <w:left w:val="none" w:sz="0" w:space="0" w:color="auto"/>
            <w:bottom w:val="none" w:sz="0" w:space="0" w:color="auto"/>
            <w:right w:val="none" w:sz="0" w:space="0" w:color="auto"/>
          </w:divBdr>
        </w:div>
        <w:div w:id="2030714175">
          <w:marLeft w:val="0"/>
          <w:marRight w:val="0"/>
          <w:marTop w:val="0"/>
          <w:marBottom w:val="0"/>
          <w:divBdr>
            <w:top w:val="none" w:sz="0" w:space="0" w:color="auto"/>
            <w:left w:val="none" w:sz="0" w:space="0" w:color="auto"/>
            <w:bottom w:val="none" w:sz="0" w:space="0" w:color="auto"/>
            <w:right w:val="none" w:sz="0" w:space="0" w:color="auto"/>
          </w:divBdr>
        </w:div>
        <w:div w:id="785659845">
          <w:marLeft w:val="0"/>
          <w:marRight w:val="0"/>
          <w:marTop w:val="0"/>
          <w:marBottom w:val="0"/>
          <w:divBdr>
            <w:top w:val="none" w:sz="0" w:space="0" w:color="auto"/>
            <w:left w:val="none" w:sz="0" w:space="0" w:color="auto"/>
            <w:bottom w:val="none" w:sz="0" w:space="0" w:color="auto"/>
            <w:right w:val="none" w:sz="0" w:space="0" w:color="auto"/>
          </w:divBdr>
        </w:div>
        <w:div w:id="497577517">
          <w:marLeft w:val="0"/>
          <w:marRight w:val="0"/>
          <w:marTop w:val="0"/>
          <w:marBottom w:val="0"/>
          <w:divBdr>
            <w:top w:val="none" w:sz="0" w:space="0" w:color="auto"/>
            <w:left w:val="none" w:sz="0" w:space="0" w:color="auto"/>
            <w:bottom w:val="none" w:sz="0" w:space="0" w:color="auto"/>
            <w:right w:val="none" w:sz="0" w:space="0" w:color="auto"/>
          </w:divBdr>
        </w:div>
        <w:div w:id="1708065237">
          <w:marLeft w:val="0"/>
          <w:marRight w:val="0"/>
          <w:marTop w:val="0"/>
          <w:marBottom w:val="0"/>
          <w:divBdr>
            <w:top w:val="none" w:sz="0" w:space="0" w:color="auto"/>
            <w:left w:val="none" w:sz="0" w:space="0" w:color="auto"/>
            <w:bottom w:val="none" w:sz="0" w:space="0" w:color="auto"/>
            <w:right w:val="none" w:sz="0" w:space="0" w:color="auto"/>
          </w:divBdr>
        </w:div>
        <w:div w:id="1277057714">
          <w:marLeft w:val="0"/>
          <w:marRight w:val="0"/>
          <w:marTop w:val="0"/>
          <w:marBottom w:val="0"/>
          <w:divBdr>
            <w:top w:val="none" w:sz="0" w:space="0" w:color="auto"/>
            <w:left w:val="none" w:sz="0" w:space="0" w:color="auto"/>
            <w:bottom w:val="none" w:sz="0" w:space="0" w:color="auto"/>
            <w:right w:val="none" w:sz="0" w:space="0" w:color="auto"/>
          </w:divBdr>
        </w:div>
        <w:div w:id="1929121361">
          <w:marLeft w:val="0"/>
          <w:marRight w:val="0"/>
          <w:marTop w:val="0"/>
          <w:marBottom w:val="0"/>
          <w:divBdr>
            <w:top w:val="none" w:sz="0" w:space="0" w:color="auto"/>
            <w:left w:val="none" w:sz="0" w:space="0" w:color="auto"/>
            <w:bottom w:val="none" w:sz="0" w:space="0" w:color="auto"/>
            <w:right w:val="none" w:sz="0" w:space="0" w:color="auto"/>
          </w:divBdr>
        </w:div>
        <w:div w:id="1331062578">
          <w:marLeft w:val="0"/>
          <w:marRight w:val="0"/>
          <w:marTop w:val="0"/>
          <w:marBottom w:val="0"/>
          <w:divBdr>
            <w:top w:val="none" w:sz="0" w:space="0" w:color="auto"/>
            <w:left w:val="none" w:sz="0" w:space="0" w:color="auto"/>
            <w:bottom w:val="none" w:sz="0" w:space="0" w:color="auto"/>
            <w:right w:val="none" w:sz="0" w:space="0" w:color="auto"/>
          </w:divBdr>
        </w:div>
        <w:div w:id="455225429">
          <w:marLeft w:val="0"/>
          <w:marRight w:val="0"/>
          <w:marTop w:val="0"/>
          <w:marBottom w:val="0"/>
          <w:divBdr>
            <w:top w:val="none" w:sz="0" w:space="0" w:color="auto"/>
            <w:left w:val="none" w:sz="0" w:space="0" w:color="auto"/>
            <w:bottom w:val="none" w:sz="0" w:space="0" w:color="auto"/>
            <w:right w:val="none" w:sz="0" w:space="0" w:color="auto"/>
          </w:divBdr>
        </w:div>
        <w:div w:id="1130782493">
          <w:marLeft w:val="0"/>
          <w:marRight w:val="0"/>
          <w:marTop w:val="0"/>
          <w:marBottom w:val="0"/>
          <w:divBdr>
            <w:top w:val="none" w:sz="0" w:space="0" w:color="auto"/>
            <w:left w:val="none" w:sz="0" w:space="0" w:color="auto"/>
            <w:bottom w:val="none" w:sz="0" w:space="0" w:color="auto"/>
            <w:right w:val="none" w:sz="0" w:space="0" w:color="auto"/>
          </w:divBdr>
        </w:div>
        <w:div w:id="258680347">
          <w:marLeft w:val="0"/>
          <w:marRight w:val="0"/>
          <w:marTop w:val="0"/>
          <w:marBottom w:val="0"/>
          <w:divBdr>
            <w:top w:val="none" w:sz="0" w:space="0" w:color="auto"/>
            <w:left w:val="none" w:sz="0" w:space="0" w:color="auto"/>
            <w:bottom w:val="none" w:sz="0" w:space="0" w:color="auto"/>
            <w:right w:val="none" w:sz="0" w:space="0" w:color="auto"/>
          </w:divBdr>
        </w:div>
        <w:div w:id="1978220572">
          <w:marLeft w:val="0"/>
          <w:marRight w:val="0"/>
          <w:marTop w:val="0"/>
          <w:marBottom w:val="0"/>
          <w:divBdr>
            <w:top w:val="none" w:sz="0" w:space="0" w:color="auto"/>
            <w:left w:val="none" w:sz="0" w:space="0" w:color="auto"/>
            <w:bottom w:val="none" w:sz="0" w:space="0" w:color="auto"/>
            <w:right w:val="none" w:sz="0" w:space="0" w:color="auto"/>
          </w:divBdr>
        </w:div>
        <w:div w:id="52588868">
          <w:marLeft w:val="0"/>
          <w:marRight w:val="0"/>
          <w:marTop w:val="0"/>
          <w:marBottom w:val="0"/>
          <w:divBdr>
            <w:top w:val="none" w:sz="0" w:space="0" w:color="auto"/>
            <w:left w:val="none" w:sz="0" w:space="0" w:color="auto"/>
            <w:bottom w:val="none" w:sz="0" w:space="0" w:color="auto"/>
            <w:right w:val="none" w:sz="0" w:space="0" w:color="auto"/>
          </w:divBdr>
        </w:div>
        <w:div w:id="1881672960">
          <w:marLeft w:val="0"/>
          <w:marRight w:val="0"/>
          <w:marTop w:val="0"/>
          <w:marBottom w:val="0"/>
          <w:divBdr>
            <w:top w:val="none" w:sz="0" w:space="0" w:color="auto"/>
            <w:left w:val="none" w:sz="0" w:space="0" w:color="auto"/>
            <w:bottom w:val="none" w:sz="0" w:space="0" w:color="auto"/>
            <w:right w:val="none" w:sz="0" w:space="0" w:color="auto"/>
          </w:divBdr>
        </w:div>
        <w:div w:id="1076514500">
          <w:marLeft w:val="0"/>
          <w:marRight w:val="0"/>
          <w:marTop w:val="0"/>
          <w:marBottom w:val="0"/>
          <w:divBdr>
            <w:top w:val="none" w:sz="0" w:space="0" w:color="auto"/>
            <w:left w:val="none" w:sz="0" w:space="0" w:color="auto"/>
            <w:bottom w:val="none" w:sz="0" w:space="0" w:color="auto"/>
            <w:right w:val="none" w:sz="0" w:space="0" w:color="auto"/>
          </w:divBdr>
        </w:div>
        <w:div w:id="1240098396">
          <w:marLeft w:val="0"/>
          <w:marRight w:val="0"/>
          <w:marTop w:val="0"/>
          <w:marBottom w:val="0"/>
          <w:divBdr>
            <w:top w:val="none" w:sz="0" w:space="0" w:color="auto"/>
            <w:left w:val="none" w:sz="0" w:space="0" w:color="auto"/>
            <w:bottom w:val="none" w:sz="0" w:space="0" w:color="auto"/>
            <w:right w:val="none" w:sz="0" w:space="0" w:color="auto"/>
          </w:divBdr>
        </w:div>
        <w:div w:id="2084716156">
          <w:marLeft w:val="0"/>
          <w:marRight w:val="0"/>
          <w:marTop w:val="0"/>
          <w:marBottom w:val="0"/>
          <w:divBdr>
            <w:top w:val="none" w:sz="0" w:space="0" w:color="auto"/>
            <w:left w:val="none" w:sz="0" w:space="0" w:color="auto"/>
            <w:bottom w:val="none" w:sz="0" w:space="0" w:color="auto"/>
            <w:right w:val="none" w:sz="0" w:space="0" w:color="auto"/>
          </w:divBdr>
        </w:div>
        <w:div w:id="1023092344">
          <w:marLeft w:val="0"/>
          <w:marRight w:val="0"/>
          <w:marTop w:val="0"/>
          <w:marBottom w:val="0"/>
          <w:divBdr>
            <w:top w:val="none" w:sz="0" w:space="0" w:color="auto"/>
            <w:left w:val="none" w:sz="0" w:space="0" w:color="auto"/>
            <w:bottom w:val="none" w:sz="0" w:space="0" w:color="auto"/>
            <w:right w:val="none" w:sz="0" w:space="0" w:color="auto"/>
          </w:divBdr>
        </w:div>
        <w:div w:id="1604142427">
          <w:marLeft w:val="0"/>
          <w:marRight w:val="0"/>
          <w:marTop w:val="0"/>
          <w:marBottom w:val="0"/>
          <w:divBdr>
            <w:top w:val="none" w:sz="0" w:space="0" w:color="auto"/>
            <w:left w:val="none" w:sz="0" w:space="0" w:color="auto"/>
            <w:bottom w:val="none" w:sz="0" w:space="0" w:color="auto"/>
            <w:right w:val="none" w:sz="0" w:space="0" w:color="auto"/>
          </w:divBdr>
        </w:div>
        <w:div w:id="1322663515">
          <w:marLeft w:val="0"/>
          <w:marRight w:val="0"/>
          <w:marTop w:val="0"/>
          <w:marBottom w:val="0"/>
          <w:divBdr>
            <w:top w:val="none" w:sz="0" w:space="0" w:color="auto"/>
            <w:left w:val="none" w:sz="0" w:space="0" w:color="auto"/>
            <w:bottom w:val="none" w:sz="0" w:space="0" w:color="auto"/>
            <w:right w:val="none" w:sz="0" w:space="0" w:color="auto"/>
          </w:divBdr>
        </w:div>
        <w:div w:id="1305313115">
          <w:marLeft w:val="0"/>
          <w:marRight w:val="0"/>
          <w:marTop w:val="0"/>
          <w:marBottom w:val="0"/>
          <w:divBdr>
            <w:top w:val="none" w:sz="0" w:space="0" w:color="auto"/>
            <w:left w:val="none" w:sz="0" w:space="0" w:color="auto"/>
            <w:bottom w:val="none" w:sz="0" w:space="0" w:color="auto"/>
            <w:right w:val="none" w:sz="0" w:space="0" w:color="auto"/>
          </w:divBdr>
        </w:div>
        <w:div w:id="1874688110">
          <w:marLeft w:val="0"/>
          <w:marRight w:val="0"/>
          <w:marTop w:val="0"/>
          <w:marBottom w:val="0"/>
          <w:divBdr>
            <w:top w:val="none" w:sz="0" w:space="0" w:color="auto"/>
            <w:left w:val="none" w:sz="0" w:space="0" w:color="auto"/>
            <w:bottom w:val="none" w:sz="0" w:space="0" w:color="auto"/>
            <w:right w:val="none" w:sz="0" w:space="0" w:color="auto"/>
          </w:divBdr>
        </w:div>
        <w:div w:id="952056778">
          <w:marLeft w:val="0"/>
          <w:marRight w:val="0"/>
          <w:marTop w:val="0"/>
          <w:marBottom w:val="0"/>
          <w:divBdr>
            <w:top w:val="none" w:sz="0" w:space="0" w:color="auto"/>
            <w:left w:val="none" w:sz="0" w:space="0" w:color="auto"/>
            <w:bottom w:val="none" w:sz="0" w:space="0" w:color="auto"/>
            <w:right w:val="none" w:sz="0" w:space="0" w:color="auto"/>
          </w:divBdr>
        </w:div>
        <w:div w:id="1057440453">
          <w:marLeft w:val="0"/>
          <w:marRight w:val="0"/>
          <w:marTop w:val="0"/>
          <w:marBottom w:val="0"/>
          <w:divBdr>
            <w:top w:val="none" w:sz="0" w:space="0" w:color="auto"/>
            <w:left w:val="none" w:sz="0" w:space="0" w:color="auto"/>
            <w:bottom w:val="none" w:sz="0" w:space="0" w:color="auto"/>
            <w:right w:val="none" w:sz="0" w:space="0" w:color="auto"/>
          </w:divBdr>
        </w:div>
        <w:div w:id="698045258">
          <w:marLeft w:val="0"/>
          <w:marRight w:val="0"/>
          <w:marTop w:val="0"/>
          <w:marBottom w:val="0"/>
          <w:divBdr>
            <w:top w:val="none" w:sz="0" w:space="0" w:color="auto"/>
            <w:left w:val="none" w:sz="0" w:space="0" w:color="auto"/>
            <w:bottom w:val="none" w:sz="0" w:space="0" w:color="auto"/>
            <w:right w:val="none" w:sz="0" w:space="0" w:color="auto"/>
          </w:divBdr>
        </w:div>
        <w:div w:id="1313288999">
          <w:marLeft w:val="0"/>
          <w:marRight w:val="0"/>
          <w:marTop w:val="0"/>
          <w:marBottom w:val="0"/>
          <w:divBdr>
            <w:top w:val="none" w:sz="0" w:space="0" w:color="auto"/>
            <w:left w:val="none" w:sz="0" w:space="0" w:color="auto"/>
            <w:bottom w:val="none" w:sz="0" w:space="0" w:color="auto"/>
            <w:right w:val="none" w:sz="0" w:space="0" w:color="auto"/>
          </w:divBdr>
        </w:div>
        <w:div w:id="153647403">
          <w:marLeft w:val="0"/>
          <w:marRight w:val="0"/>
          <w:marTop w:val="0"/>
          <w:marBottom w:val="0"/>
          <w:divBdr>
            <w:top w:val="none" w:sz="0" w:space="0" w:color="auto"/>
            <w:left w:val="none" w:sz="0" w:space="0" w:color="auto"/>
            <w:bottom w:val="none" w:sz="0" w:space="0" w:color="auto"/>
            <w:right w:val="none" w:sz="0" w:space="0" w:color="auto"/>
          </w:divBdr>
        </w:div>
        <w:div w:id="404885741">
          <w:marLeft w:val="0"/>
          <w:marRight w:val="0"/>
          <w:marTop w:val="0"/>
          <w:marBottom w:val="0"/>
          <w:divBdr>
            <w:top w:val="none" w:sz="0" w:space="0" w:color="auto"/>
            <w:left w:val="none" w:sz="0" w:space="0" w:color="auto"/>
            <w:bottom w:val="none" w:sz="0" w:space="0" w:color="auto"/>
            <w:right w:val="none" w:sz="0" w:space="0" w:color="auto"/>
          </w:divBdr>
        </w:div>
        <w:div w:id="1592622096">
          <w:marLeft w:val="0"/>
          <w:marRight w:val="0"/>
          <w:marTop w:val="0"/>
          <w:marBottom w:val="0"/>
          <w:divBdr>
            <w:top w:val="none" w:sz="0" w:space="0" w:color="auto"/>
            <w:left w:val="none" w:sz="0" w:space="0" w:color="auto"/>
            <w:bottom w:val="none" w:sz="0" w:space="0" w:color="auto"/>
            <w:right w:val="none" w:sz="0" w:space="0" w:color="auto"/>
          </w:divBdr>
        </w:div>
        <w:div w:id="747192622">
          <w:marLeft w:val="0"/>
          <w:marRight w:val="0"/>
          <w:marTop w:val="0"/>
          <w:marBottom w:val="0"/>
          <w:divBdr>
            <w:top w:val="none" w:sz="0" w:space="0" w:color="auto"/>
            <w:left w:val="none" w:sz="0" w:space="0" w:color="auto"/>
            <w:bottom w:val="none" w:sz="0" w:space="0" w:color="auto"/>
            <w:right w:val="none" w:sz="0" w:space="0" w:color="auto"/>
          </w:divBdr>
        </w:div>
        <w:div w:id="528840669">
          <w:marLeft w:val="0"/>
          <w:marRight w:val="0"/>
          <w:marTop w:val="0"/>
          <w:marBottom w:val="0"/>
          <w:divBdr>
            <w:top w:val="none" w:sz="0" w:space="0" w:color="auto"/>
            <w:left w:val="none" w:sz="0" w:space="0" w:color="auto"/>
            <w:bottom w:val="none" w:sz="0" w:space="0" w:color="auto"/>
            <w:right w:val="none" w:sz="0" w:space="0" w:color="auto"/>
          </w:divBdr>
        </w:div>
        <w:div w:id="2098596356">
          <w:marLeft w:val="0"/>
          <w:marRight w:val="0"/>
          <w:marTop w:val="0"/>
          <w:marBottom w:val="0"/>
          <w:divBdr>
            <w:top w:val="none" w:sz="0" w:space="0" w:color="auto"/>
            <w:left w:val="none" w:sz="0" w:space="0" w:color="auto"/>
            <w:bottom w:val="none" w:sz="0" w:space="0" w:color="auto"/>
            <w:right w:val="none" w:sz="0" w:space="0" w:color="auto"/>
          </w:divBdr>
        </w:div>
        <w:div w:id="1226137937">
          <w:marLeft w:val="0"/>
          <w:marRight w:val="0"/>
          <w:marTop w:val="0"/>
          <w:marBottom w:val="0"/>
          <w:divBdr>
            <w:top w:val="none" w:sz="0" w:space="0" w:color="auto"/>
            <w:left w:val="none" w:sz="0" w:space="0" w:color="auto"/>
            <w:bottom w:val="none" w:sz="0" w:space="0" w:color="auto"/>
            <w:right w:val="none" w:sz="0" w:space="0" w:color="auto"/>
          </w:divBdr>
        </w:div>
        <w:div w:id="174658073">
          <w:marLeft w:val="0"/>
          <w:marRight w:val="0"/>
          <w:marTop w:val="0"/>
          <w:marBottom w:val="0"/>
          <w:divBdr>
            <w:top w:val="none" w:sz="0" w:space="0" w:color="auto"/>
            <w:left w:val="none" w:sz="0" w:space="0" w:color="auto"/>
            <w:bottom w:val="none" w:sz="0" w:space="0" w:color="auto"/>
            <w:right w:val="none" w:sz="0" w:space="0" w:color="auto"/>
          </w:divBdr>
        </w:div>
        <w:div w:id="1205220069">
          <w:marLeft w:val="0"/>
          <w:marRight w:val="0"/>
          <w:marTop w:val="0"/>
          <w:marBottom w:val="0"/>
          <w:divBdr>
            <w:top w:val="none" w:sz="0" w:space="0" w:color="auto"/>
            <w:left w:val="none" w:sz="0" w:space="0" w:color="auto"/>
            <w:bottom w:val="none" w:sz="0" w:space="0" w:color="auto"/>
            <w:right w:val="none" w:sz="0" w:space="0" w:color="auto"/>
          </w:divBdr>
        </w:div>
        <w:div w:id="414283967">
          <w:marLeft w:val="0"/>
          <w:marRight w:val="0"/>
          <w:marTop w:val="0"/>
          <w:marBottom w:val="0"/>
          <w:divBdr>
            <w:top w:val="none" w:sz="0" w:space="0" w:color="auto"/>
            <w:left w:val="none" w:sz="0" w:space="0" w:color="auto"/>
            <w:bottom w:val="none" w:sz="0" w:space="0" w:color="auto"/>
            <w:right w:val="none" w:sz="0" w:space="0" w:color="auto"/>
          </w:divBdr>
        </w:div>
        <w:div w:id="1866484972">
          <w:marLeft w:val="0"/>
          <w:marRight w:val="0"/>
          <w:marTop w:val="0"/>
          <w:marBottom w:val="0"/>
          <w:divBdr>
            <w:top w:val="none" w:sz="0" w:space="0" w:color="auto"/>
            <w:left w:val="none" w:sz="0" w:space="0" w:color="auto"/>
            <w:bottom w:val="none" w:sz="0" w:space="0" w:color="auto"/>
            <w:right w:val="none" w:sz="0" w:space="0" w:color="auto"/>
          </w:divBdr>
        </w:div>
        <w:div w:id="316152225">
          <w:marLeft w:val="0"/>
          <w:marRight w:val="0"/>
          <w:marTop w:val="0"/>
          <w:marBottom w:val="0"/>
          <w:divBdr>
            <w:top w:val="none" w:sz="0" w:space="0" w:color="auto"/>
            <w:left w:val="none" w:sz="0" w:space="0" w:color="auto"/>
            <w:bottom w:val="none" w:sz="0" w:space="0" w:color="auto"/>
            <w:right w:val="none" w:sz="0" w:space="0" w:color="auto"/>
          </w:divBdr>
        </w:div>
        <w:div w:id="1311204485">
          <w:marLeft w:val="0"/>
          <w:marRight w:val="0"/>
          <w:marTop w:val="0"/>
          <w:marBottom w:val="0"/>
          <w:divBdr>
            <w:top w:val="none" w:sz="0" w:space="0" w:color="auto"/>
            <w:left w:val="none" w:sz="0" w:space="0" w:color="auto"/>
            <w:bottom w:val="none" w:sz="0" w:space="0" w:color="auto"/>
            <w:right w:val="none" w:sz="0" w:space="0" w:color="auto"/>
          </w:divBdr>
        </w:div>
        <w:div w:id="1706517482">
          <w:marLeft w:val="0"/>
          <w:marRight w:val="0"/>
          <w:marTop w:val="0"/>
          <w:marBottom w:val="0"/>
          <w:divBdr>
            <w:top w:val="none" w:sz="0" w:space="0" w:color="auto"/>
            <w:left w:val="none" w:sz="0" w:space="0" w:color="auto"/>
            <w:bottom w:val="none" w:sz="0" w:space="0" w:color="auto"/>
            <w:right w:val="none" w:sz="0" w:space="0" w:color="auto"/>
          </w:divBdr>
        </w:div>
        <w:div w:id="722679881">
          <w:marLeft w:val="0"/>
          <w:marRight w:val="0"/>
          <w:marTop w:val="0"/>
          <w:marBottom w:val="0"/>
          <w:divBdr>
            <w:top w:val="none" w:sz="0" w:space="0" w:color="auto"/>
            <w:left w:val="none" w:sz="0" w:space="0" w:color="auto"/>
            <w:bottom w:val="none" w:sz="0" w:space="0" w:color="auto"/>
            <w:right w:val="none" w:sz="0" w:space="0" w:color="auto"/>
          </w:divBdr>
        </w:div>
        <w:div w:id="1632403173">
          <w:marLeft w:val="0"/>
          <w:marRight w:val="0"/>
          <w:marTop w:val="0"/>
          <w:marBottom w:val="0"/>
          <w:divBdr>
            <w:top w:val="none" w:sz="0" w:space="0" w:color="auto"/>
            <w:left w:val="none" w:sz="0" w:space="0" w:color="auto"/>
            <w:bottom w:val="none" w:sz="0" w:space="0" w:color="auto"/>
            <w:right w:val="none" w:sz="0" w:space="0" w:color="auto"/>
          </w:divBdr>
        </w:div>
        <w:div w:id="1240093014">
          <w:marLeft w:val="0"/>
          <w:marRight w:val="0"/>
          <w:marTop w:val="0"/>
          <w:marBottom w:val="0"/>
          <w:divBdr>
            <w:top w:val="none" w:sz="0" w:space="0" w:color="auto"/>
            <w:left w:val="none" w:sz="0" w:space="0" w:color="auto"/>
            <w:bottom w:val="none" w:sz="0" w:space="0" w:color="auto"/>
            <w:right w:val="none" w:sz="0" w:space="0" w:color="auto"/>
          </w:divBdr>
        </w:div>
        <w:div w:id="1722367124">
          <w:marLeft w:val="0"/>
          <w:marRight w:val="0"/>
          <w:marTop w:val="0"/>
          <w:marBottom w:val="0"/>
          <w:divBdr>
            <w:top w:val="none" w:sz="0" w:space="0" w:color="auto"/>
            <w:left w:val="none" w:sz="0" w:space="0" w:color="auto"/>
            <w:bottom w:val="none" w:sz="0" w:space="0" w:color="auto"/>
            <w:right w:val="none" w:sz="0" w:space="0" w:color="auto"/>
          </w:divBdr>
        </w:div>
        <w:div w:id="434787314">
          <w:marLeft w:val="0"/>
          <w:marRight w:val="0"/>
          <w:marTop w:val="0"/>
          <w:marBottom w:val="0"/>
          <w:divBdr>
            <w:top w:val="none" w:sz="0" w:space="0" w:color="auto"/>
            <w:left w:val="none" w:sz="0" w:space="0" w:color="auto"/>
            <w:bottom w:val="none" w:sz="0" w:space="0" w:color="auto"/>
            <w:right w:val="none" w:sz="0" w:space="0" w:color="auto"/>
          </w:divBdr>
        </w:div>
        <w:div w:id="398794025">
          <w:marLeft w:val="0"/>
          <w:marRight w:val="0"/>
          <w:marTop w:val="0"/>
          <w:marBottom w:val="0"/>
          <w:divBdr>
            <w:top w:val="none" w:sz="0" w:space="0" w:color="auto"/>
            <w:left w:val="none" w:sz="0" w:space="0" w:color="auto"/>
            <w:bottom w:val="none" w:sz="0" w:space="0" w:color="auto"/>
            <w:right w:val="none" w:sz="0" w:space="0" w:color="auto"/>
          </w:divBdr>
        </w:div>
        <w:div w:id="1154369503">
          <w:marLeft w:val="0"/>
          <w:marRight w:val="0"/>
          <w:marTop w:val="0"/>
          <w:marBottom w:val="0"/>
          <w:divBdr>
            <w:top w:val="none" w:sz="0" w:space="0" w:color="auto"/>
            <w:left w:val="none" w:sz="0" w:space="0" w:color="auto"/>
            <w:bottom w:val="none" w:sz="0" w:space="0" w:color="auto"/>
            <w:right w:val="none" w:sz="0" w:space="0" w:color="auto"/>
          </w:divBdr>
        </w:div>
        <w:div w:id="1117943402">
          <w:marLeft w:val="0"/>
          <w:marRight w:val="0"/>
          <w:marTop w:val="0"/>
          <w:marBottom w:val="0"/>
          <w:divBdr>
            <w:top w:val="none" w:sz="0" w:space="0" w:color="auto"/>
            <w:left w:val="none" w:sz="0" w:space="0" w:color="auto"/>
            <w:bottom w:val="none" w:sz="0" w:space="0" w:color="auto"/>
            <w:right w:val="none" w:sz="0" w:space="0" w:color="auto"/>
          </w:divBdr>
        </w:div>
        <w:div w:id="1936134927">
          <w:marLeft w:val="0"/>
          <w:marRight w:val="0"/>
          <w:marTop w:val="0"/>
          <w:marBottom w:val="0"/>
          <w:divBdr>
            <w:top w:val="none" w:sz="0" w:space="0" w:color="auto"/>
            <w:left w:val="none" w:sz="0" w:space="0" w:color="auto"/>
            <w:bottom w:val="none" w:sz="0" w:space="0" w:color="auto"/>
            <w:right w:val="none" w:sz="0" w:space="0" w:color="auto"/>
          </w:divBdr>
        </w:div>
        <w:div w:id="656225817">
          <w:marLeft w:val="0"/>
          <w:marRight w:val="0"/>
          <w:marTop w:val="0"/>
          <w:marBottom w:val="0"/>
          <w:divBdr>
            <w:top w:val="none" w:sz="0" w:space="0" w:color="auto"/>
            <w:left w:val="none" w:sz="0" w:space="0" w:color="auto"/>
            <w:bottom w:val="none" w:sz="0" w:space="0" w:color="auto"/>
            <w:right w:val="none" w:sz="0" w:space="0" w:color="auto"/>
          </w:divBdr>
        </w:div>
        <w:div w:id="2114131364">
          <w:marLeft w:val="0"/>
          <w:marRight w:val="0"/>
          <w:marTop w:val="0"/>
          <w:marBottom w:val="0"/>
          <w:divBdr>
            <w:top w:val="none" w:sz="0" w:space="0" w:color="auto"/>
            <w:left w:val="none" w:sz="0" w:space="0" w:color="auto"/>
            <w:bottom w:val="none" w:sz="0" w:space="0" w:color="auto"/>
            <w:right w:val="none" w:sz="0" w:space="0" w:color="auto"/>
          </w:divBdr>
        </w:div>
        <w:div w:id="880945413">
          <w:marLeft w:val="0"/>
          <w:marRight w:val="0"/>
          <w:marTop w:val="0"/>
          <w:marBottom w:val="0"/>
          <w:divBdr>
            <w:top w:val="none" w:sz="0" w:space="0" w:color="auto"/>
            <w:left w:val="none" w:sz="0" w:space="0" w:color="auto"/>
            <w:bottom w:val="none" w:sz="0" w:space="0" w:color="auto"/>
            <w:right w:val="none" w:sz="0" w:space="0" w:color="auto"/>
          </w:divBdr>
        </w:div>
        <w:div w:id="1132865007">
          <w:marLeft w:val="0"/>
          <w:marRight w:val="0"/>
          <w:marTop w:val="0"/>
          <w:marBottom w:val="0"/>
          <w:divBdr>
            <w:top w:val="none" w:sz="0" w:space="0" w:color="auto"/>
            <w:left w:val="none" w:sz="0" w:space="0" w:color="auto"/>
            <w:bottom w:val="none" w:sz="0" w:space="0" w:color="auto"/>
            <w:right w:val="none" w:sz="0" w:space="0" w:color="auto"/>
          </w:divBdr>
        </w:div>
        <w:div w:id="1189678983">
          <w:marLeft w:val="0"/>
          <w:marRight w:val="0"/>
          <w:marTop w:val="0"/>
          <w:marBottom w:val="0"/>
          <w:divBdr>
            <w:top w:val="none" w:sz="0" w:space="0" w:color="auto"/>
            <w:left w:val="none" w:sz="0" w:space="0" w:color="auto"/>
            <w:bottom w:val="none" w:sz="0" w:space="0" w:color="auto"/>
            <w:right w:val="none" w:sz="0" w:space="0" w:color="auto"/>
          </w:divBdr>
        </w:div>
        <w:div w:id="667944322">
          <w:marLeft w:val="0"/>
          <w:marRight w:val="0"/>
          <w:marTop w:val="0"/>
          <w:marBottom w:val="0"/>
          <w:divBdr>
            <w:top w:val="none" w:sz="0" w:space="0" w:color="auto"/>
            <w:left w:val="none" w:sz="0" w:space="0" w:color="auto"/>
            <w:bottom w:val="none" w:sz="0" w:space="0" w:color="auto"/>
            <w:right w:val="none" w:sz="0" w:space="0" w:color="auto"/>
          </w:divBdr>
        </w:div>
        <w:div w:id="1377388657">
          <w:marLeft w:val="0"/>
          <w:marRight w:val="0"/>
          <w:marTop w:val="0"/>
          <w:marBottom w:val="0"/>
          <w:divBdr>
            <w:top w:val="none" w:sz="0" w:space="0" w:color="auto"/>
            <w:left w:val="none" w:sz="0" w:space="0" w:color="auto"/>
            <w:bottom w:val="none" w:sz="0" w:space="0" w:color="auto"/>
            <w:right w:val="none" w:sz="0" w:space="0" w:color="auto"/>
          </w:divBdr>
        </w:div>
        <w:div w:id="1050298894">
          <w:marLeft w:val="0"/>
          <w:marRight w:val="0"/>
          <w:marTop w:val="0"/>
          <w:marBottom w:val="0"/>
          <w:divBdr>
            <w:top w:val="none" w:sz="0" w:space="0" w:color="auto"/>
            <w:left w:val="none" w:sz="0" w:space="0" w:color="auto"/>
            <w:bottom w:val="none" w:sz="0" w:space="0" w:color="auto"/>
            <w:right w:val="none" w:sz="0" w:space="0" w:color="auto"/>
          </w:divBdr>
        </w:div>
        <w:div w:id="519663170">
          <w:marLeft w:val="0"/>
          <w:marRight w:val="0"/>
          <w:marTop w:val="0"/>
          <w:marBottom w:val="0"/>
          <w:divBdr>
            <w:top w:val="none" w:sz="0" w:space="0" w:color="auto"/>
            <w:left w:val="none" w:sz="0" w:space="0" w:color="auto"/>
            <w:bottom w:val="none" w:sz="0" w:space="0" w:color="auto"/>
            <w:right w:val="none" w:sz="0" w:space="0" w:color="auto"/>
          </w:divBdr>
        </w:div>
        <w:div w:id="213584449">
          <w:marLeft w:val="0"/>
          <w:marRight w:val="0"/>
          <w:marTop w:val="0"/>
          <w:marBottom w:val="0"/>
          <w:divBdr>
            <w:top w:val="none" w:sz="0" w:space="0" w:color="auto"/>
            <w:left w:val="none" w:sz="0" w:space="0" w:color="auto"/>
            <w:bottom w:val="none" w:sz="0" w:space="0" w:color="auto"/>
            <w:right w:val="none" w:sz="0" w:space="0" w:color="auto"/>
          </w:divBdr>
        </w:div>
        <w:div w:id="2010670530">
          <w:marLeft w:val="0"/>
          <w:marRight w:val="0"/>
          <w:marTop w:val="0"/>
          <w:marBottom w:val="0"/>
          <w:divBdr>
            <w:top w:val="none" w:sz="0" w:space="0" w:color="auto"/>
            <w:left w:val="none" w:sz="0" w:space="0" w:color="auto"/>
            <w:bottom w:val="none" w:sz="0" w:space="0" w:color="auto"/>
            <w:right w:val="none" w:sz="0" w:space="0" w:color="auto"/>
          </w:divBdr>
        </w:div>
        <w:div w:id="1548027432">
          <w:marLeft w:val="0"/>
          <w:marRight w:val="0"/>
          <w:marTop w:val="0"/>
          <w:marBottom w:val="0"/>
          <w:divBdr>
            <w:top w:val="none" w:sz="0" w:space="0" w:color="auto"/>
            <w:left w:val="none" w:sz="0" w:space="0" w:color="auto"/>
            <w:bottom w:val="none" w:sz="0" w:space="0" w:color="auto"/>
            <w:right w:val="none" w:sz="0" w:space="0" w:color="auto"/>
          </w:divBdr>
        </w:div>
        <w:div w:id="838499313">
          <w:marLeft w:val="0"/>
          <w:marRight w:val="0"/>
          <w:marTop w:val="0"/>
          <w:marBottom w:val="0"/>
          <w:divBdr>
            <w:top w:val="none" w:sz="0" w:space="0" w:color="auto"/>
            <w:left w:val="none" w:sz="0" w:space="0" w:color="auto"/>
            <w:bottom w:val="none" w:sz="0" w:space="0" w:color="auto"/>
            <w:right w:val="none" w:sz="0" w:space="0" w:color="auto"/>
          </w:divBdr>
        </w:div>
        <w:div w:id="2082437793">
          <w:marLeft w:val="0"/>
          <w:marRight w:val="0"/>
          <w:marTop w:val="0"/>
          <w:marBottom w:val="0"/>
          <w:divBdr>
            <w:top w:val="none" w:sz="0" w:space="0" w:color="auto"/>
            <w:left w:val="none" w:sz="0" w:space="0" w:color="auto"/>
            <w:bottom w:val="none" w:sz="0" w:space="0" w:color="auto"/>
            <w:right w:val="none" w:sz="0" w:space="0" w:color="auto"/>
          </w:divBdr>
        </w:div>
        <w:div w:id="469057843">
          <w:marLeft w:val="0"/>
          <w:marRight w:val="0"/>
          <w:marTop w:val="0"/>
          <w:marBottom w:val="0"/>
          <w:divBdr>
            <w:top w:val="none" w:sz="0" w:space="0" w:color="auto"/>
            <w:left w:val="none" w:sz="0" w:space="0" w:color="auto"/>
            <w:bottom w:val="none" w:sz="0" w:space="0" w:color="auto"/>
            <w:right w:val="none" w:sz="0" w:space="0" w:color="auto"/>
          </w:divBdr>
        </w:div>
        <w:div w:id="1564874210">
          <w:marLeft w:val="0"/>
          <w:marRight w:val="0"/>
          <w:marTop w:val="0"/>
          <w:marBottom w:val="0"/>
          <w:divBdr>
            <w:top w:val="none" w:sz="0" w:space="0" w:color="auto"/>
            <w:left w:val="none" w:sz="0" w:space="0" w:color="auto"/>
            <w:bottom w:val="none" w:sz="0" w:space="0" w:color="auto"/>
            <w:right w:val="none" w:sz="0" w:space="0" w:color="auto"/>
          </w:divBdr>
        </w:div>
        <w:div w:id="215511473">
          <w:marLeft w:val="0"/>
          <w:marRight w:val="0"/>
          <w:marTop w:val="0"/>
          <w:marBottom w:val="0"/>
          <w:divBdr>
            <w:top w:val="none" w:sz="0" w:space="0" w:color="auto"/>
            <w:left w:val="none" w:sz="0" w:space="0" w:color="auto"/>
            <w:bottom w:val="none" w:sz="0" w:space="0" w:color="auto"/>
            <w:right w:val="none" w:sz="0" w:space="0" w:color="auto"/>
          </w:divBdr>
        </w:div>
        <w:div w:id="897592723">
          <w:marLeft w:val="0"/>
          <w:marRight w:val="0"/>
          <w:marTop w:val="0"/>
          <w:marBottom w:val="0"/>
          <w:divBdr>
            <w:top w:val="none" w:sz="0" w:space="0" w:color="auto"/>
            <w:left w:val="none" w:sz="0" w:space="0" w:color="auto"/>
            <w:bottom w:val="none" w:sz="0" w:space="0" w:color="auto"/>
            <w:right w:val="none" w:sz="0" w:space="0" w:color="auto"/>
          </w:divBdr>
        </w:div>
        <w:div w:id="1808158217">
          <w:marLeft w:val="0"/>
          <w:marRight w:val="0"/>
          <w:marTop w:val="0"/>
          <w:marBottom w:val="0"/>
          <w:divBdr>
            <w:top w:val="none" w:sz="0" w:space="0" w:color="auto"/>
            <w:left w:val="none" w:sz="0" w:space="0" w:color="auto"/>
            <w:bottom w:val="none" w:sz="0" w:space="0" w:color="auto"/>
            <w:right w:val="none" w:sz="0" w:space="0" w:color="auto"/>
          </w:divBdr>
        </w:div>
        <w:div w:id="1620718985">
          <w:marLeft w:val="0"/>
          <w:marRight w:val="0"/>
          <w:marTop w:val="0"/>
          <w:marBottom w:val="0"/>
          <w:divBdr>
            <w:top w:val="none" w:sz="0" w:space="0" w:color="auto"/>
            <w:left w:val="none" w:sz="0" w:space="0" w:color="auto"/>
            <w:bottom w:val="none" w:sz="0" w:space="0" w:color="auto"/>
            <w:right w:val="none" w:sz="0" w:space="0" w:color="auto"/>
          </w:divBdr>
        </w:div>
        <w:div w:id="1707876477">
          <w:marLeft w:val="0"/>
          <w:marRight w:val="0"/>
          <w:marTop w:val="0"/>
          <w:marBottom w:val="0"/>
          <w:divBdr>
            <w:top w:val="none" w:sz="0" w:space="0" w:color="auto"/>
            <w:left w:val="none" w:sz="0" w:space="0" w:color="auto"/>
            <w:bottom w:val="none" w:sz="0" w:space="0" w:color="auto"/>
            <w:right w:val="none" w:sz="0" w:space="0" w:color="auto"/>
          </w:divBdr>
        </w:div>
        <w:div w:id="1520926072">
          <w:marLeft w:val="0"/>
          <w:marRight w:val="0"/>
          <w:marTop w:val="0"/>
          <w:marBottom w:val="0"/>
          <w:divBdr>
            <w:top w:val="none" w:sz="0" w:space="0" w:color="auto"/>
            <w:left w:val="none" w:sz="0" w:space="0" w:color="auto"/>
            <w:bottom w:val="none" w:sz="0" w:space="0" w:color="auto"/>
            <w:right w:val="none" w:sz="0" w:space="0" w:color="auto"/>
          </w:divBdr>
        </w:div>
        <w:div w:id="537863263">
          <w:marLeft w:val="0"/>
          <w:marRight w:val="0"/>
          <w:marTop w:val="0"/>
          <w:marBottom w:val="0"/>
          <w:divBdr>
            <w:top w:val="none" w:sz="0" w:space="0" w:color="auto"/>
            <w:left w:val="none" w:sz="0" w:space="0" w:color="auto"/>
            <w:bottom w:val="none" w:sz="0" w:space="0" w:color="auto"/>
            <w:right w:val="none" w:sz="0" w:space="0" w:color="auto"/>
          </w:divBdr>
        </w:div>
        <w:div w:id="1753165952">
          <w:marLeft w:val="0"/>
          <w:marRight w:val="0"/>
          <w:marTop w:val="0"/>
          <w:marBottom w:val="0"/>
          <w:divBdr>
            <w:top w:val="none" w:sz="0" w:space="0" w:color="auto"/>
            <w:left w:val="none" w:sz="0" w:space="0" w:color="auto"/>
            <w:bottom w:val="none" w:sz="0" w:space="0" w:color="auto"/>
            <w:right w:val="none" w:sz="0" w:space="0" w:color="auto"/>
          </w:divBdr>
        </w:div>
        <w:div w:id="982082832">
          <w:marLeft w:val="0"/>
          <w:marRight w:val="0"/>
          <w:marTop w:val="0"/>
          <w:marBottom w:val="0"/>
          <w:divBdr>
            <w:top w:val="none" w:sz="0" w:space="0" w:color="auto"/>
            <w:left w:val="none" w:sz="0" w:space="0" w:color="auto"/>
            <w:bottom w:val="none" w:sz="0" w:space="0" w:color="auto"/>
            <w:right w:val="none" w:sz="0" w:space="0" w:color="auto"/>
          </w:divBdr>
        </w:div>
        <w:div w:id="750666235">
          <w:marLeft w:val="0"/>
          <w:marRight w:val="0"/>
          <w:marTop w:val="0"/>
          <w:marBottom w:val="0"/>
          <w:divBdr>
            <w:top w:val="none" w:sz="0" w:space="0" w:color="auto"/>
            <w:left w:val="none" w:sz="0" w:space="0" w:color="auto"/>
            <w:bottom w:val="none" w:sz="0" w:space="0" w:color="auto"/>
            <w:right w:val="none" w:sz="0" w:space="0" w:color="auto"/>
          </w:divBdr>
        </w:div>
        <w:div w:id="1605261968">
          <w:marLeft w:val="0"/>
          <w:marRight w:val="0"/>
          <w:marTop w:val="0"/>
          <w:marBottom w:val="0"/>
          <w:divBdr>
            <w:top w:val="none" w:sz="0" w:space="0" w:color="auto"/>
            <w:left w:val="none" w:sz="0" w:space="0" w:color="auto"/>
            <w:bottom w:val="none" w:sz="0" w:space="0" w:color="auto"/>
            <w:right w:val="none" w:sz="0" w:space="0" w:color="auto"/>
          </w:divBdr>
        </w:div>
        <w:div w:id="1838225795">
          <w:marLeft w:val="0"/>
          <w:marRight w:val="0"/>
          <w:marTop w:val="0"/>
          <w:marBottom w:val="0"/>
          <w:divBdr>
            <w:top w:val="none" w:sz="0" w:space="0" w:color="auto"/>
            <w:left w:val="none" w:sz="0" w:space="0" w:color="auto"/>
            <w:bottom w:val="none" w:sz="0" w:space="0" w:color="auto"/>
            <w:right w:val="none" w:sz="0" w:space="0" w:color="auto"/>
          </w:divBdr>
        </w:div>
        <w:div w:id="921524600">
          <w:marLeft w:val="0"/>
          <w:marRight w:val="0"/>
          <w:marTop w:val="0"/>
          <w:marBottom w:val="0"/>
          <w:divBdr>
            <w:top w:val="none" w:sz="0" w:space="0" w:color="auto"/>
            <w:left w:val="none" w:sz="0" w:space="0" w:color="auto"/>
            <w:bottom w:val="none" w:sz="0" w:space="0" w:color="auto"/>
            <w:right w:val="none" w:sz="0" w:space="0" w:color="auto"/>
          </w:divBdr>
        </w:div>
        <w:div w:id="90055517">
          <w:marLeft w:val="0"/>
          <w:marRight w:val="0"/>
          <w:marTop w:val="0"/>
          <w:marBottom w:val="0"/>
          <w:divBdr>
            <w:top w:val="none" w:sz="0" w:space="0" w:color="auto"/>
            <w:left w:val="none" w:sz="0" w:space="0" w:color="auto"/>
            <w:bottom w:val="none" w:sz="0" w:space="0" w:color="auto"/>
            <w:right w:val="none" w:sz="0" w:space="0" w:color="auto"/>
          </w:divBdr>
        </w:div>
        <w:div w:id="745222950">
          <w:marLeft w:val="0"/>
          <w:marRight w:val="0"/>
          <w:marTop w:val="0"/>
          <w:marBottom w:val="0"/>
          <w:divBdr>
            <w:top w:val="none" w:sz="0" w:space="0" w:color="auto"/>
            <w:left w:val="none" w:sz="0" w:space="0" w:color="auto"/>
            <w:bottom w:val="none" w:sz="0" w:space="0" w:color="auto"/>
            <w:right w:val="none" w:sz="0" w:space="0" w:color="auto"/>
          </w:divBdr>
        </w:div>
        <w:div w:id="1490560967">
          <w:marLeft w:val="0"/>
          <w:marRight w:val="0"/>
          <w:marTop w:val="0"/>
          <w:marBottom w:val="0"/>
          <w:divBdr>
            <w:top w:val="none" w:sz="0" w:space="0" w:color="auto"/>
            <w:left w:val="none" w:sz="0" w:space="0" w:color="auto"/>
            <w:bottom w:val="none" w:sz="0" w:space="0" w:color="auto"/>
            <w:right w:val="none" w:sz="0" w:space="0" w:color="auto"/>
          </w:divBdr>
        </w:div>
        <w:div w:id="135414975">
          <w:marLeft w:val="0"/>
          <w:marRight w:val="0"/>
          <w:marTop w:val="0"/>
          <w:marBottom w:val="0"/>
          <w:divBdr>
            <w:top w:val="none" w:sz="0" w:space="0" w:color="auto"/>
            <w:left w:val="none" w:sz="0" w:space="0" w:color="auto"/>
            <w:bottom w:val="none" w:sz="0" w:space="0" w:color="auto"/>
            <w:right w:val="none" w:sz="0" w:space="0" w:color="auto"/>
          </w:divBdr>
        </w:div>
        <w:div w:id="1645234235">
          <w:marLeft w:val="0"/>
          <w:marRight w:val="0"/>
          <w:marTop w:val="0"/>
          <w:marBottom w:val="0"/>
          <w:divBdr>
            <w:top w:val="none" w:sz="0" w:space="0" w:color="auto"/>
            <w:left w:val="none" w:sz="0" w:space="0" w:color="auto"/>
            <w:bottom w:val="none" w:sz="0" w:space="0" w:color="auto"/>
            <w:right w:val="none" w:sz="0" w:space="0" w:color="auto"/>
          </w:divBdr>
        </w:div>
        <w:div w:id="782112340">
          <w:marLeft w:val="0"/>
          <w:marRight w:val="0"/>
          <w:marTop w:val="0"/>
          <w:marBottom w:val="0"/>
          <w:divBdr>
            <w:top w:val="none" w:sz="0" w:space="0" w:color="auto"/>
            <w:left w:val="none" w:sz="0" w:space="0" w:color="auto"/>
            <w:bottom w:val="none" w:sz="0" w:space="0" w:color="auto"/>
            <w:right w:val="none" w:sz="0" w:space="0" w:color="auto"/>
          </w:divBdr>
        </w:div>
        <w:div w:id="481851800">
          <w:marLeft w:val="0"/>
          <w:marRight w:val="0"/>
          <w:marTop w:val="0"/>
          <w:marBottom w:val="0"/>
          <w:divBdr>
            <w:top w:val="none" w:sz="0" w:space="0" w:color="auto"/>
            <w:left w:val="none" w:sz="0" w:space="0" w:color="auto"/>
            <w:bottom w:val="none" w:sz="0" w:space="0" w:color="auto"/>
            <w:right w:val="none" w:sz="0" w:space="0" w:color="auto"/>
          </w:divBdr>
        </w:div>
        <w:div w:id="1859270753">
          <w:marLeft w:val="0"/>
          <w:marRight w:val="0"/>
          <w:marTop w:val="0"/>
          <w:marBottom w:val="0"/>
          <w:divBdr>
            <w:top w:val="none" w:sz="0" w:space="0" w:color="auto"/>
            <w:left w:val="none" w:sz="0" w:space="0" w:color="auto"/>
            <w:bottom w:val="none" w:sz="0" w:space="0" w:color="auto"/>
            <w:right w:val="none" w:sz="0" w:space="0" w:color="auto"/>
          </w:divBdr>
        </w:div>
        <w:div w:id="1905678487">
          <w:marLeft w:val="0"/>
          <w:marRight w:val="0"/>
          <w:marTop w:val="0"/>
          <w:marBottom w:val="0"/>
          <w:divBdr>
            <w:top w:val="none" w:sz="0" w:space="0" w:color="auto"/>
            <w:left w:val="none" w:sz="0" w:space="0" w:color="auto"/>
            <w:bottom w:val="none" w:sz="0" w:space="0" w:color="auto"/>
            <w:right w:val="none" w:sz="0" w:space="0" w:color="auto"/>
          </w:divBdr>
        </w:div>
        <w:div w:id="1294486368">
          <w:marLeft w:val="0"/>
          <w:marRight w:val="0"/>
          <w:marTop w:val="0"/>
          <w:marBottom w:val="0"/>
          <w:divBdr>
            <w:top w:val="none" w:sz="0" w:space="0" w:color="auto"/>
            <w:left w:val="none" w:sz="0" w:space="0" w:color="auto"/>
            <w:bottom w:val="none" w:sz="0" w:space="0" w:color="auto"/>
            <w:right w:val="none" w:sz="0" w:space="0" w:color="auto"/>
          </w:divBdr>
        </w:div>
        <w:div w:id="1166281531">
          <w:marLeft w:val="0"/>
          <w:marRight w:val="0"/>
          <w:marTop w:val="0"/>
          <w:marBottom w:val="0"/>
          <w:divBdr>
            <w:top w:val="none" w:sz="0" w:space="0" w:color="auto"/>
            <w:left w:val="none" w:sz="0" w:space="0" w:color="auto"/>
            <w:bottom w:val="none" w:sz="0" w:space="0" w:color="auto"/>
            <w:right w:val="none" w:sz="0" w:space="0" w:color="auto"/>
          </w:divBdr>
        </w:div>
        <w:div w:id="1810052854">
          <w:marLeft w:val="0"/>
          <w:marRight w:val="0"/>
          <w:marTop w:val="0"/>
          <w:marBottom w:val="0"/>
          <w:divBdr>
            <w:top w:val="none" w:sz="0" w:space="0" w:color="auto"/>
            <w:left w:val="none" w:sz="0" w:space="0" w:color="auto"/>
            <w:bottom w:val="none" w:sz="0" w:space="0" w:color="auto"/>
            <w:right w:val="none" w:sz="0" w:space="0" w:color="auto"/>
          </w:divBdr>
        </w:div>
        <w:div w:id="327632423">
          <w:marLeft w:val="0"/>
          <w:marRight w:val="0"/>
          <w:marTop w:val="0"/>
          <w:marBottom w:val="0"/>
          <w:divBdr>
            <w:top w:val="none" w:sz="0" w:space="0" w:color="auto"/>
            <w:left w:val="none" w:sz="0" w:space="0" w:color="auto"/>
            <w:bottom w:val="none" w:sz="0" w:space="0" w:color="auto"/>
            <w:right w:val="none" w:sz="0" w:space="0" w:color="auto"/>
          </w:divBdr>
        </w:div>
        <w:div w:id="1915384457">
          <w:marLeft w:val="0"/>
          <w:marRight w:val="0"/>
          <w:marTop w:val="0"/>
          <w:marBottom w:val="0"/>
          <w:divBdr>
            <w:top w:val="none" w:sz="0" w:space="0" w:color="auto"/>
            <w:left w:val="none" w:sz="0" w:space="0" w:color="auto"/>
            <w:bottom w:val="none" w:sz="0" w:space="0" w:color="auto"/>
            <w:right w:val="none" w:sz="0" w:space="0" w:color="auto"/>
          </w:divBdr>
        </w:div>
        <w:div w:id="508064452">
          <w:marLeft w:val="0"/>
          <w:marRight w:val="0"/>
          <w:marTop w:val="0"/>
          <w:marBottom w:val="0"/>
          <w:divBdr>
            <w:top w:val="none" w:sz="0" w:space="0" w:color="auto"/>
            <w:left w:val="none" w:sz="0" w:space="0" w:color="auto"/>
            <w:bottom w:val="none" w:sz="0" w:space="0" w:color="auto"/>
            <w:right w:val="none" w:sz="0" w:space="0" w:color="auto"/>
          </w:divBdr>
        </w:div>
        <w:div w:id="1768382085">
          <w:marLeft w:val="0"/>
          <w:marRight w:val="0"/>
          <w:marTop w:val="0"/>
          <w:marBottom w:val="0"/>
          <w:divBdr>
            <w:top w:val="none" w:sz="0" w:space="0" w:color="auto"/>
            <w:left w:val="none" w:sz="0" w:space="0" w:color="auto"/>
            <w:bottom w:val="none" w:sz="0" w:space="0" w:color="auto"/>
            <w:right w:val="none" w:sz="0" w:space="0" w:color="auto"/>
          </w:divBdr>
        </w:div>
        <w:div w:id="961810147">
          <w:marLeft w:val="0"/>
          <w:marRight w:val="0"/>
          <w:marTop w:val="0"/>
          <w:marBottom w:val="0"/>
          <w:divBdr>
            <w:top w:val="none" w:sz="0" w:space="0" w:color="auto"/>
            <w:left w:val="none" w:sz="0" w:space="0" w:color="auto"/>
            <w:bottom w:val="none" w:sz="0" w:space="0" w:color="auto"/>
            <w:right w:val="none" w:sz="0" w:space="0" w:color="auto"/>
          </w:divBdr>
        </w:div>
        <w:div w:id="663435264">
          <w:marLeft w:val="0"/>
          <w:marRight w:val="0"/>
          <w:marTop w:val="0"/>
          <w:marBottom w:val="0"/>
          <w:divBdr>
            <w:top w:val="none" w:sz="0" w:space="0" w:color="auto"/>
            <w:left w:val="none" w:sz="0" w:space="0" w:color="auto"/>
            <w:bottom w:val="none" w:sz="0" w:space="0" w:color="auto"/>
            <w:right w:val="none" w:sz="0" w:space="0" w:color="auto"/>
          </w:divBdr>
        </w:div>
        <w:div w:id="1961065992">
          <w:marLeft w:val="0"/>
          <w:marRight w:val="0"/>
          <w:marTop w:val="0"/>
          <w:marBottom w:val="0"/>
          <w:divBdr>
            <w:top w:val="none" w:sz="0" w:space="0" w:color="auto"/>
            <w:left w:val="none" w:sz="0" w:space="0" w:color="auto"/>
            <w:bottom w:val="none" w:sz="0" w:space="0" w:color="auto"/>
            <w:right w:val="none" w:sz="0" w:space="0" w:color="auto"/>
          </w:divBdr>
        </w:div>
        <w:div w:id="584143335">
          <w:marLeft w:val="0"/>
          <w:marRight w:val="0"/>
          <w:marTop w:val="0"/>
          <w:marBottom w:val="0"/>
          <w:divBdr>
            <w:top w:val="none" w:sz="0" w:space="0" w:color="auto"/>
            <w:left w:val="none" w:sz="0" w:space="0" w:color="auto"/>
            <w:bottom w:val="none" w:sz="0" w:space="0" w:color="auto"/>
            <w:right w:val="none" w:sz="0" w:space="0" w:color="auto"/>
          </w:divBdr>
        </w:div>
        <w:div w:id="434592091">
          <w:marLeft w:val="0"/>
          <w:marRight w:val="0"/>
          <w:marTop w:val="0"/>
          <w:marBottom w:val="0"/>
          <w:divBdr>
            <w:top w:val="none" w:sz="0" w:space="0" w:color="auto"/>
            <w:left w:val="none" w:sz="0" w:space="0" w:color="auto"/>
            <w:bottom w:val="none" w:sz="0" w:space="0" w:color="auto"/>
            <w:right w:val="none" w:sz="0" w:space="0" w:color="auto"/>
          </w:divBdr>
        </w:div>
        <w:div w:id="368918804">
          <w:marLeft w:val="0"/>
          <w:marRight w:val="0"/>
          <w:marTop w:val="0"/>
          <w:marBottom w:val="0"/>
          <w:divBdr>
            <w:top w:val="none" w:sz="0" w:space="0" w:color="auto"/>
            <w:left w:val="none" w:sz="0" w:space="0" w:color="auto"/>
            <w:bottom w:val="none" w:sz="0" w:space="0" w:color="auto"/>
            <w:right w:val="none" w:sz="0" w:space="0" w:color="auto"/>
          </w:divBdr>
        </w:div>
        <w:div w:id="1223564278">
          <w:marLeft w:val="0"/>
          <w:marRight w:val="0"/>
          <w:marTop w:val="0"/>
          <w:marBottom w:val="0"/>
          <w:divBdr>
            <w:top w:val="none" w:sz="0" w:space="0" w:color="auto"/>
            <w:left w:val="none" w:sz="0" w:space="0" w:color="auto"/>
            <w:bottom w:val="none" w:sz="0" w:space="0" w:color="auto"/>
            <w:right w:val="none" w:sz="0" w:space="0" w:color="auto"/>
          </w:divBdr>
        </w:div>
        <w:div w:id="1124273032">
          <w:marLeft w:val="0"/>
          <w:marRight w:val="0"/>
          <w:marTop w:val="0"/>
          <w:marBottom w:val="0"/>
          <w:divBdr>
            <w:top w:val="none" w:sz="0" w:space="0" w:color="auto"/>
            <w:left w:val="none" w:sz="0" w:space="0" w:color="auto"/>
            <w:bottom w:val="none" w:sz="0" w:space="0" w:color="auto"/>
            <w:right w:val="none" w:sz="0" w:space="0" w:color="auto"/>
          </w:divBdr>
        </w:div>
        <w:div w:id="1706561327">
          <w:marLeft w:val="0"/>
          <w:marRight w:val="0"/>
          <w:marTop w:val="0"/>
          <w:marBottom w:val="0"/>
          <w:divBdr>
            <w:top w:val="none" w:sz="0" w:space="0" w:color="auto"/>
            <w:left w:val="none" w:sz="0" w:space="0" w:color="auto"/>
            <w:bottom w:val="none" w:sz="0" w:space="0" w:color="auto"/>
            <w:right w:val="none" w:sz="0" w:space="0" w:color="auto"/>
          </w:divBdr>
        </w:div>
        <w:div w:id="408189108">
          <w:marLeft w:val="0"/>
          <w:marRight w:val="0"/>
          <w:marTop w:val="0"/>
          <w:marBottom w:val="0"/>
          <w:divBdr>
            <w:top w:val="none" w:sz="0" w:space="0" w:color="auto"/>
            <w:left w:val="none" w:sz="0" w:space="0" w:color="auto"/>
            <w:bottom w:val="none" w:sz="0" w:space="0" w:color="auto"/>
            <w:right w:val="none" w:sz="0" w:space="0" w:color="auto"/>
          </w:divBdr>
        </w:div>
        <w:div w:id="848452115">
          <w:marLeft w:val="0"/>
          <w:marRight w:val="0"/>
          <w:marTop w:val="0"/>
          <w:marBottom w:val="0"/>
          <w:divBdr>
            <w:top w:val="none" w:sz="0" w:space="0" w:color="auto"/>
            <w:left w:val="none" w:sz="0" w:space="0" w:color="auto"/>
            <w:bottom w:val="none" w:sz="0" w:space="0" w:color="auto"/>
            <w:right w:val="none" w:sz="0" w:space="0" w:color="auto"/>
          </w:divBdr>
        </w:div>
        <w:div w:id="676886484">
          <w:marLeft w:val="0"/>
          <w:marRight w:val="0"/>
          <w:marTop w:val="0"/>
          <w:marBottom w:val="0"/>
          <w:divBdr>
            <w:top w:val="none" w:sz="0" w:space="0" w:color="auto"/>
            <w:left w:val="none" w:sz="0" w:space="0" w:color="auto"/>
            <w:bottom w:val="none" w:sz="0" w:space="0" w:color="auto"/>
            <w:right w:val="none" w:sz="0" w:space="0" w:color="auto"/>
          </w:divBdr>
        </w:div>
        <w:div w:id="629555429">
          <w:marLeft w:val="0"/>
          <w:marRight w:val="0"/>
          <w:marTop w:val="0"/>
          <w:marBottom w:val="0"/>
          <w:divBdr>
            <w:top w:val="none" w:sz="0" w:space="0" w:color="auto"/>
            <w:left w:val="none" w:sz="0" w:space="0" w:color="auto"/>
            <w:bottom w:val="none" w:sz="0" w:space="0" w:color="auto"/>
            <w:right w:val="none" w:sz="0" w:space="0" w:color="auto"/>
          </w:divBdr>
        </w:div>
        <w:div w:id="775253895">
          <w:marLeft w:val="0"/>
          <w:marRight w:val="0"/>
          <w:marTop w:val="0"/>
          <w:marBottom w:val="0"/>
          <w:divBdr>
            <w:top w:val="none" w:sz="0" w:space="0" w:color="auto"/>
            <w:left w:val="none" w:sz="0" w:space="0" w:color="auto"/>
            <w:bottom w:val="none" w:sz="0" w:space="0" w:color="auto"/>
            <w:right w:val="none" w:sz="0" w:space="0" w:color="auto"/>
          </w:divBdr>
        </w:div>
        <w:div w:id="1028916465">
          <w:marLeft w:val="0"/>
          <w:marRight w:val="0"/>
          <w:marTop w:val="0"/>
          <w:marBottom w:val="0"/>
          <w:divBdr>
            <w:top w:val="none" w:sz="0" w:space="0" w:color="auto"/>
            <w:left w:val="none" w:sz="0" w:space="0" w:color="auto"/>
            <w:bottom w:val="none" w:sz="0" w:space="0" w:color="auto"/>
            <w:right w:val="none" w:sz="0" w:space="0" w:color="auto"/>
          </w:divBdr>
        </w:div>
        <w:div w:id="700402515">
          <w:marLeft w:val="0"/>
          <w:marRight w:val="0"/>
          <w:marTop w:val="0"/>
          <w:marBottom w:val="0"/>
          <w:divBdr>
            <w:top w:val="none" w:sz="0" w:space="0" w:color="auto"/>
            <w:left w:val="none" w:sz="0" w:space="0" w:color="auto"/>
            <w:bottom w:val="none" w:sz="0" w:space="0" w:color="auto"/>
            <w:right w:val="none" w:sz="0" w:space="0" w:color="auto"/>
          </w:divBdr>
        </w:div>
        <w:div w:id="1222980966">
          <w:marLeft w:val="0"/>
          <w:marRight w:val="0"/>
          <w:marTop w:val="0"/>
          <w:marBottom w:val="0"/>
          <w:divBdr>
            <w:top w:val="none" w:sz="0" w:space="0" w:color="auto"/>
            <w:left w:val="none" w:sz="0" w:space="0" w:color="auto"/>
            <w:bottom w:val="none" w:sz="0" w:space="0" w:color="auto"/>
            <w:right w:val="none" w:sz="0" w:space="0" w:color="auto"/>
          </w:divBdr>
        </w:div>
        <w:div w:id="432433752">
          <w:marLeft w:val="0"/>
          <w:marRight w:val="0"/>
          <w:marTop w:val="0"/>
          <w:marBottom w:val="0"/>
          <w:divBdr>
            <w:top w:val="none" w:sz="0" w:space="0" w:color="auto"/>
            <w:left w:val="none" w:sz="0" w:space="0" w:color="auto"/>
            <w:bottom w:val="none" w:sz="0" w:space="0" w:color="auto"/>
            <w:right w:val="none" w:sz="0" w:space="0" w:color="auto"/>
          </w:divBdr>
        </w:div>
        <w:div w:id="1423451361">
          <w:marLeft w:val="0"/>
          <w:marRight w:val="0"/>
          <w:marTop w:val="0"/>
          <w:marBottom w:val="0"/>
          <w:divBdr>
            <w:top w:val="none" w:sz="0" w:space="0" w:color="auto"/>
            <w:left w:val="none" w:sz="0" w:space="0" w:color="auto"/>
            <w:bottom w:val="none" w:sz="0" w:space="0" w:color="auto"/>
            <w:right w:val="none" w:sz="0" w:space="0" w:color="auto"/>
          </w:divBdr>
        </w:div>
        <w:div w:id="1433862591">
          <w:marLeft w:val="0"/>
          <w:marRight w:val="0"/>
          <w:marTop w:val="0"/>
          <w:marBottom w:val="0"/>
          <w:divBdr>
            <w:top w:val="none" w:sz="0" w:space="0" w:color="auto"/>
            <w:left w:val="none" w:sz="0" w:space="0" w:color="auto"/>
            <w:bottom w:val="none" w:sz="0" w:space="0" w:color="auto"/>
            <w:right w:val="none" w:sz="0" w:space="0" w:color="auto"/>
          </w:divBdr>
        </w:div>
        <w:div w:id="294524787">
          <w:marLeft w:val="0"/>
          <w:marRight w:val="0"/>
          <w:marTop w:val="0"/>
          <w:marBottom w:val="0"/>
          <w:divBdr>
            <w:top w:val="none" w:sz="0" w:space="0" w:color="auto"/>
            <w:left w:val="none" w:sz="0" w:space="0" w:color="auto"/>
            <w:bottom w:val="none" w:sz="0" w:space="0" w:color="auto"/>
            <w:right w:val="none" w:sz="0" w:space="0" w:color="auto"/>
          </w:divBdr>
        </w:div>
        <w:div w:id="826483165">
          <w:marLeft w:val="0"/>
          <w:marRight w:val="0"/>
          <w:marTop w:val="0"/>
          <w:marBottom w:val="0"/>
          <w:divBdr>
            <w:top w:val="none" w:sz="0" w:space="0" w:color="auto"/>
            <w:left w:val="none" w:sz="0" w:space="0" w:color="auto"/>
            <w:bottom w:val="none" w:sz="0" w:space="0" w:color="auto"/>
            <w:right w:val="none" w:sz="0" w:space="0" w:color="auto"/>
          </w:divBdr>
        </w:div>
        <w:div w:id="587467667">
          <w:marLeft w:val="0"/>
          <w:marRight w:val="0"/>
          <w:marTop w:val="0"/>
          <w:marBottom w:val="0"/>
          <w:divBdr>
            <w:top w:val="none" w:sz="0" w:space="0" w:color="auto"/>
            <w:left w:val="none" w:sz="0" w:space="0" w:color="auto"/>
            <w:bottom w:val="none" w:sz="0" w:space="0" w:color="auto"/>
            <w:right w:val="none" w:sz="0" w:space="0" w:color="auto"/>
          </w:divBdr>
        </w:div>
        <w:div w:id="202712918">
          <w:marLeft w:val="0"/>
          <w:marRight w:val="0"/>
          <w:marTop w:val="0"/>
          <w:marBottom w:val="0"/>
          <w:divBdr>
            <w:top w:val="none" w:sz="0" w:space="0" w:color="auto"/>
            <w:left w:val="none" w:sz="0" w:space="0" w:color="auto"/>
            <w:bottom w:val="none" w:sz="0" w:space="0" w:color="auto"/>
            <w:right w:val="none" w:sz="0" w:space="0" w:color="auto"/>
          </w:divBdr>
        </w:div>
        <w:div w:id="888296490">
          <w:marLeft w:val="0"/>
          <w:marRight w:val="0"/>
          <w:marTop w:val="0"/>
          <w:marBottom w:val="0"/>
          <w:divBdr>
            <w:top w:val="none" w:sz="0" w:space="0" w:color="auto"/>
            <w:left w:val="none" w:sz="0" w:space="0" w:color="auto"/>
            <w:bottom w:val="none" w:sz="0" w:space="0" w:color="auto"/>
            <w:right w:val="none" w:sz="0" w:space="0" w:color="auto"/>
          </w:divBdr>
        </w:div>
        <w:div w:id="1909029536">
          <w:marLeft w:val="0"/>
          <w:marRight w:val="0"/>
          <w:marTop w:val="0"/>
          <w:marBottom w:val="0"/>
          <w:divBdr>
            <w:top w:val="none" w:sz="0" w:space="0" w:color="auto"/>
            <w:left w:val="none" w:sz="0" w:space="0" w:color="auto"/>
            <w:bottom w:val="none" w:sz="0" w:space="0" w:color="auto"/>
            <w:right w:val="none" w:sz="0" w:space="0" w:color="auto"/>
          </w:divBdr>
        </w:div>
        <w:div w:id="2045208048">
          <w:marLeft w:val="0"/>
          <w:marRight w:val="0"/>
          <w:marTop w:val="0"/>
          <w:marBottom w:val="0"/>
          <w:divBdr>
            <w:top w:val="none" w:sz="0" w:space="0" w:color="auto"/>
            <w:left w:val="none" w:sz="0" w:space="0" w:color="auto"/>
            <w:bottom w:val="none" w:sz="0" w:space="0" w:color="auto"/>
            <w:right w:val="none" w:sz="0" w:space="0" w:color="auto"/>
          </w:divBdr>
        </w:div>
        <w:div w:id="1239710448">
          <w:marLeft w:val="0"/>
          <w:marRight w:val="0"/>
          <w:marTop w:val="0"/>
          <w:marBottom w:val="0"/>
          <w:divBdr>
            <w:top w:val="none" w:sz="0" w:space="0" w:color="auto"/>
            <w:left w:val="none" w:sz="0" w:space="0" w:color="auto"/>
            <w:bottom w:val="none" w:sz="0" w:space="0" w:color="auto"/>
            <w:right w:val="none" w:sz="0" w:space="0" w:color="auto"/>
          </w:divBdr>
        </w:div>
        <w:div w:id="2055276432">
          <w:marLeft w:val="0"/>
          <w:marRight w:val="0"/>
          <w:marTop w:val="0"/>
          <w:marBottom w:val="0"/>
          <w:divBdr>
            <w:top w:val="none" w:sz="0" w:space="0" w:color="auto"/>
            <w:left w:val="none" w:sz="0" w:space="0" w:color="auto"/>
            <w:bottom w:val="none" w:sz="0" w:space="0" w:color="auto"/>
            <w:right w:val="none" w:sz="0" w:space="0" w:color="auto"/>
          </w:divBdr>
        </w:div>
        <w:div w:id="693651527">
          <w:marLeft w:val="0"/>
          <w:marRight w:val="0"/>
          <w:marTop w:val="0"/>
          <w:marBottom w:val="0"/>
          <w:divBdr>
            <w:top w:val="none" w:sz="0" w:space="0" w:color="auto"/>
            <w:left w:val="none" w:sz="0" w:space="0" w:color="auto"/>
            <w:bottom w:val="none" w:sz="0" w:space="0" w:color="auto"/>
            <w:right w:val="none" w:sz="0" w:space="0" w:color="auto"/>
          </w:divBdr>
        </w:div>
        <w:div w:id="1682315638">
          <w:marLeft w:val="0"/>
          <w:marRight w:val="0"/>
          <w:marTop w:val="0"/>
          <w:marBottom w:val="0"/>
          <w:divBdr>
            <w:top w:val="none" w:sz="0" w:space="0" w:color="auto"/>
            <w:left w:val="none" w:sz="0" w:space="0" w:color="auto"/>
            <w:bottom w:val="none" w:sz="0" w:space="0" w:color="auto"/>
            <w:right w:val="none" w:sz="0" w:space="0" w:color="auto"/>
          </w:divBdr>
        </w:div>
        <w:div w:id="1138180593">
          <w:marLeft w:val="0"/>
          <w:marRight w:val="0"/>
          <w:marTop w:val="0"/>
          <w:marBottom w:val="0"/>
          <w:divBdr>
            <w:top w:val="none" w:sz="0" w:space="0" w:color="auto"/>
            <w:left w:val="none" w:sz="0" w:space="0" w:color="auto"/>
            <w:bottom w:val="none" w:sz="0" w:space="0" w:color="auto"/>
            <w:right w:val="none" w:sz="0" w:space="0" w:color="auto"/>
          </w:divBdr>
        </w:div>
        <w:div w:id="1366759990">
          <w:marLeft w:val="0"/>
          <w:marRight w:val="0"/>
          <w:marTop w:val="0"/>
          <w:marBottom w:val="0"/>
          <w:divBdr>
            <w:top w:val="none" w:sz="0" w:space="0" w:color="auto"/>
            <w:left w:val="none" w:sz="0" w:space="0" w:color="auto"/>
            <w:bottom w:val="none" w:sz="0" w:space="0" w:color="auto"/>
            <w:right w:val="none" w:sz="0" w:space="0" w:color="auto"/>
          </w:divBdr>
        </w:div>
        <w:div w:id="744231676">
          <w:marLeft w:val="0"/>
          <w:marRight w:val="0"/>
          <w:marTop w:val="0"/>
          <w:marBottom w:val="0"/>
          <w:divBdr>
            <w:top w:val="none" w:sz="0" w:space="0" w:color="auto"/>
            <w:left w:val="none" w:sz="0" w:space="0" w:color="auto"/>
            <w:bottom w:val="none" w:sz="0" w:space="0" w:color="auto"/>
            <w:right w:val="none" w:sz="0" w:space="0" w:color="auto"/>
          </w:divBdr>
        </w:div>
        <w:div w:id="1822696103">
          <w:marLeft w:val="0"/>
          <w:marRight w:val="0"/>
          <w:marTop w:val="0"/>
          <w:marBottom w:val="0"/>
          <w:divBdr>
            <w:top w:val="none" w:sz="0" w:space="0" w:color="auto"/>
            <w:left w:val="none" w:sz="0" w:space="0" w:color="auto"/>
            <w:bottom w:val="none" w:sz="0" w:space="0" w:color="auto"/>
            <w:right w:val="none" w:sz="0" w:space="0" w:color="auto"/>
          </w:divBdr>
        </w:div>
        <w:div w:id="1874269729">
          <w:marLeft w:val="0"/>
          <w:marRight w:val="0"/>
          <w:marTop w:val="0"/>
          <w:marBottom w:val="0"/>
          <w:divBdr>
            <w:top w:val="none" w:sz="0" w:space="0" w:color="auto"/>
            <w:left w:val="none" w:sz="0" w:space="0" w:color="auto"/>
            <w:bottom w:val="none" w:sz="0" w:space="0" w:color="auto"/>
            <w:right w:val="none" w:sz="0" w:space="0" w:color="auto"/>
          </w:divBdr>
        </w:div>
        <w:div w:id="1956250230">
          <w:marLeft w:val="0"/>
          <w:marRight w:val="0"/>
          <w:marTop w:val="0"/>
          <w:marBottom w:val="0"/>
          <w:divBdr>
            <w:top w:val="none" w:sz="0" w:space="0" w:color="auto"/>
            <w:left w:val="none" w:sz="0" w:space="0" w:color="auto"/>
            <w:bottom w:val="none" w:sz="0" w:space="0" w:color="auto"/>
            <w:right w:val="none" w:sz="0" w:space="0" w:color="auto"/>
          </w:divBdr>
        </w:div>
        <w:div w:id="1952201983">
          <w:marLeft w:val="0"/>
          <w:marRight w:val="0"/>
          <w:marTop w:val="0"/>
          <w:marBottom w:val="0"/>
          <w:divBdr>
            <w:top w:val="none" w:sz="0" w:space="0" w:color="auto"/>
            <w:left w:val="none" w:sz="0" w:space="0" w:color="auto"/>
            <w:bottom w:val="none" w:sz="0" w:space="0" w:color="auto"/>
            <w:right w:val="none" w:sz="0" w:space="0" w:color="auto"/>
          </w:divBdr>
        </w:div>
        <w:div w:id="748498517">
          <w:marLeft w:val="0"/>
          <w:marRight w:val="0"/>
          <w:marTop w:val="0"/>
          <w:marBottom w:val="0"/>
          <w:divBdr>
            <w:top w:val="none" w:sz="0" w:space="0" w:color="auto"/>
            <w:left w:val="none" w:sz="0" w:space="0" w:color="auto"/>
            <w:bottom w:val="none" w:sz="0" w:space="0" w:color="auto"/>
            <w:right w:val="none" w:sz="0" w:space="0" w:color="auto"/>
          </w:divBdr>
        </w:div>
        <w:div w:id="2126190389">
          <w:marLeft w:val="0"/>
          <w:marRight w:val="0"/>
          <w:marTop w:val="0"/>
          <w:marBottom w:val="0"/>
          <w:divBdr>
            <w:top w:val="none" w:sz="0" w:space="0" w:color="auto"/>
            <w:left w:val="none" w:sz="0" w:space="0" w:color="auto"/>
            <w:bottom w:val="none" w:sz="0" w:space="0" w:color="auto"/>
            <w:right w:val="none" w:sz="0" w:space="0" w:color="auto"/>
          </w:divBdr>
        </w:div>
        <w:div w:id="1598639944">
          <w:marLeft w:val="0"/>
          <w:marRight w:val="0"/>
          <w:marTop w:val="0"/>
          <w:marBottom w:val="0"/>
          <w:divBdr>
            <w:top w:val="none" w:sz="0" w:space="0" w:color="auto"/>
            <w:left w:val="none" w:sz="0" w:space="0" w:color="auto"/>
            <w:bottom w:val="none" w:sz="0" w:space="0" w:color="auto"/>
            <w:right w:val="none" w:sz="0" w:space="0" w:color="auto"/>
          </w:divBdr>
        </w:div>
        <w:div w:id="515391062">
          <w:marLeft w:val="0"/>
          <w:marRight w:val="0"/>
          <w:marTop w:val="0"/>
          <w:marBottom w:val="0"/>
          <w:divBdr>
            <w:top w:val="none" w:sz="0" w:space="0" w:color="auto"/>
            <w:left w:val="none" w:sz="0" w:space="0" w:color="auto"/>
            <w:bottom w:val="none" w:sz="0" w:space="0" w:color="auto"/>
            <w:right w:val="none" w:sz="0" w:space="0" w:color="auto"/>
          </w:divBdr>
        </w:div>
        <w:div w:id="213083084">
          <w:marLeft w:val="0"/>
          <w:marRight w:val="0"/>
          <w:marTop w:val="0"/>
          <w:marBottom w:val="0"/>
          <w:divBdr>
            <w:top w:val="none" w:sz="0" w:space="0" w:color="auto"/>
            <w:left w:val="none" w:sz="0" w:space="0" w:color="auto"/>
            <w:bottom w:val="none" w:sz="0" w:space="0" w:color="auto"/>
            <w:right w:val="none" w:sz="0" w:space="0" w:color="auto"/>
          </w:divBdr>
        </w:div>
        <w:div w:id="1001660229">
          <w:marLeft w:val="0"/>
          <w:marRight w:val="0"/>
          <w:marTop w:val="0"/>
          <w:marBottom w:val="0"/>
          <w:divBdr>
            <w:top w:val="none" w:sz="0" w:space="0" w:color="auto"/>
            <w:left w:val="none" w:sz="0" w:space="0" w:color="auto"/>
            <w:bottom w:val="none" w:sz="0" w:space="0" w:color="auto"/>
            <w:right w:val="none" w:sz="0" w:space="0" w:color="auto"/>
          </w:divBdr>
        </w:div>
        <w:div w:id="915044301">
          <w:marLeft w:val="0"/>
          <w:marRight w:val="0"/>
          <w:marTop w:val="0"/>
          <w:marBottom w:val="0"/>
          <w:divBdr>
            <w:top w:val="none" w:sz="0" w:space="0" w:color="auto"/>
            <w:left w:val="none" w:sz="0" w:space="0" w:color="auto"/>
            <w:bottom w:val="none" w:sz="0" w:space="0" w:color="auto"/>
            <w:right w:val="none" w:sz="0" w:space="0" w:color="auto"/>
          </w:divBdr>
        </w:div>
        <w:div w:id="631638926">
          <w:marLeft w:val="0"/>
          <w:marRight w:val="0"/>
          <w:marTop w:val="0"/>
          <w:marBottom w:val="0"/>
          <w:divBdr>
            <w:top w:val="none" w:sz="0" w:space="0" w:color="auto"/>
            <w:left w:val="none" w:sz="0" w:space="0" w:color="auto"/>
            <w:bottom w:val="none" w:sz="0" w:space="0" w:color="auto"/>
            <w:right w:val="none" w:sz="0" w:space="0" w:color="auto"/>
          </w:divBdr>
        </w:div>
        <w:div w:id="1681274255">
          <w:marLeft w:val="0"/>
          <w:marRight w:val="0"/>
          <w:marTop w:val="0"/>
          <w:marBottom w:val="0"/>
          <w:divBdr>
            <w:top w:val="none" w:sz="0" w:space="0" w:color="auto"/>
            <w:left w:val="none" w:sz="0" w:space="0" w:color="auto"/>
            <w:bottom w:val="none" w:sz="0" w:space="0" w:color="auto"/>
            <w:right w:val="none" w:sz="0" w:space="0" w:color="auto"/>
          </w:divBdr>
        </w:div>
        <w:div w:id="1207598517">
          <w:marLeft w:val="0"/>
          <w:marRight w:val="0"/>
          <w:marTop w:val="0"/>
          <w:marBottom w:val="0"/>
          <w:divBdr>
            <w:top w:val="none" w:sz="0" w:space="0" w:color="auto"/>
            <w:left w:val="none" w:sz="0" w:space="0" w:color="auto"/>
            <w:bottom w:val="none" w:sz="0" w:space="0" w:color="auto"/>
            <w:right w:val="none" w:sz="0" w:space="0" w:color="auto"/>
          </w:divBdr>
        </w:div>
        <w:div w:id="1132289097">
          <w:marLeft w:val="0"/>
          <w:marRight w:val="0"/>
          <w:marTop w:val="0"/>
          <w:marBottom w:val="0"/>
          <w:divBdr>
            <w:top w:val="none" w:sz="0" w:space="0" w:color="auto"/>
            <w:left w:val="none" w:sz="0" w:space="0" w:color="auto"/>
            <w:bottom w:val="none" w:sz="0" w:space="0" w:color="auto"/>
            <w:right w:val="none" w:sz="0" w:space="0" w:color="auto"/>
          </w:divBdr>
        </w:div>
        <w:div w:id="72944890">
          <w:marLeft w:val="0"/>
          <w:marRight w:val="0"/>
          <w:marTop w:val="0"/>
          <w:marBottom w:val="0"/>
          <w:divBdr>
            <w:top w:val="none" w:sz="0" w:space="0" w:color="auto"/>
            <w:left w:val="none" w:sz="0" w:space="0" w:color="auto"/>
            <w:bottom w:val="none" w:sz="0" w:space="0" w:color="auto"/>
            <w:right w:val="none" w:sz="0" w:space="0" w:color="auto"/>
          </w:divBdr>
        </w:div>
        <w:div w:id="1345092857">
          <w:marLeft w:val="0"/>
          <w:marRight w:val="0"/>
          <w:marTop w:val="0"/>
          <w:marBottom w:val="0"/>
          <w:divBdr>
            <w:top w:val="none" w:sz="0" w:space="0" w:color="auto"/>
            <w:left w:val="none" w:sz="0" w:space="0" w:color="auto"/>
            <w:bottom w:val="none" w:sz="0" w:space="0" w:color="auto"/>
            <w:right w:val="none" w:sz="0" w:space="0" w:color="auto"/>
          </w:divBdr>
        </w:div>
        <w:div w:id="258832813">
          <w:marLeft w:val="0"/>
          <w:marRight w:val="0"/>
          <w:marTop w:val="0"/>
          <w:marBottom w:val="0"/>
          <w:divBdr>
            <w:top w:val="none" w:sz="0" w:space="0" w:color="auto"/>
            <w:left w:val="none" w:sz="0" w:space="0" w:color="auto"/>
            <w:bottom w:val="none" w:sz="0" w:space="0" w:color="auto"/>
            <w:right w:val="none" w:sz="0" w:space="0" w:color="auto"/>
          </w:divBdr>
        </w:div>
        <w:div w:id="2081321111">
          <w:marLeft w:val="0"/>
          <w:marRight w:val="0"/>
          <w:marTop w:val="0"/>
          <w:marBottom w:val="0"/>
          <w:divBdr>
            <w:top w:val="none" w:sz="0" w:space="0" w:color="auto"/>
            <w:left w:val="none" w:sz="0" w:space="0" w:color="auto"/>
            <w:bottom w:val="none" w:sz="0" w:space="0" w:color="auto"/>
            <w:right w:val="none" w:sz="0" w:space="0" w:color="auto"/>
          </w:divBdr>
        </w:div>
        <w:div w:id="2050646069">
          <w:marLeft w:val="0"/>
          <w:marRight w:val="0"/>
          <w:marTop w:val="0"/>
          <w:marBottom w:val="0"/>
          <w:divBdr>
            <w:top w:val="none" w:sz="0" w:space="0" w:color="auto"/>
            <w:left w:val="none" w:sz="0" w:space="0" w:color="auto"/>
            <w:bottom w:val="none" w:sz="0" w:space="0" w:color="auto"/>
            <w:right w:val="none" w:sz="0" w:space="0" w:color="auto"/>
          </w:divBdr>
        </w:div>
        <w:div w:id="82142405">
          <w:marLeft w:val="0"/>
          <w:marRight w:val="0"/>
          <w:marTop w:val="0"/>
          <w:marBottom w:val="0"/>
          <w:divBdr>
            <w:top w:val="none" w:sz="0" w:space="0" w:color="auto"/>
            <w:left w:val="none" w:sz="0" w:space="0" w:color="auto"/>
            <w:bottom w:val="none" w:sz="0" w:space="0" w:color="auto"/>
            <w:right w:val="none" w:sz="0" w:space="0" w:color="auto"/>
          </w:divBdr>
        </w:div>
        <w:div w:id="303630807">
          <w:marLeft w:val="0"/>
          <w:marRight w:val="0"/>
          <w:marTop w:val="0"/>
          <w:marBottom w:val="0"/>
          <w:divBdr>
            <w:top w:val="none" w:sz="0" w:space="0" w:color="auto"/>
            <w:left w:val="none" w:sz="0" w:space="0" w:color="auto"/>
            <w:bottom w:val="none" w:sz="0" w:space="0" w:color="auto"/>
            <w:right w:val="none" w:sz="0" w:space="0" w:color="auto"/>
          </w:divBdr>
        </w:div>
        <w:div w:id="1960523937">
          <w:marLeft w:val="0"/>
          <w:marRight w:val="0"/>
          <w:marTop w:val="0"/>
          <w:marBottom w:val="0"/>
          <w:divBdr>
            <w:top w:val="none" w:sz="0" w:space="0" w:color="auto"/>
            <w:left w:val="none" w:sz="0" w:space="0" w:color="auto"/>
            <w:bottom w:val="none" w:sz="0" w:space="0" w:color="auto"/>
            <w:right w:val="none" w:sz="0" w:space="0" w:color="auto"/>
          </w:divBdr>
        </w:div>
        <w:div w:id="91046815">
          <w:marLeft w:val="0"/>
          <w:marRight w:val="0"/>
          <w:marTop w:val="0"/>
          <w:marBottom w:val="0"/>
          <w:divBdr>
            <w:top w:val="none" w:sz="0" w:space="0" w:color="auto"/>
            <w:left w:val="none" w:sz="0" w:space="0" w:color="auto"/>
            <w:bottom w:val="none" w:sz="0" w:space="0" w:color="auto"/>
            <w:right w:val="none" w:sz="0" w:space="0" w:color="auto"/>
          </w:divBdr>
        </w:div>
        <w:div w:id="1200316965">
          <w:marLeft w:val="0"/>
          <w:marRight w:val="0"/>
          <w:marTop w:val="0"/>
          <w:marBottom w:val="0"/>
          <w:divBdr>
            <w:top w:val="none" w:sz="0" w:space="0" w:color="auto"/>
            <w:left w:val="none" w:sz="0" w:space="0" w:color="auto"/>
            <w:bottom w:val="none" w:sz="0" w:space="0" w:color="auto"/>
            <w:right w:val="none" w:sz="0" w:space="0" w:color="auto"/>
          </w:divBdr>
        </w:div>
        <w:div w:id="1381441379">
          <w:marLeft w:val="0"/>
          <w:marRight w:val="0"/>
          <w:marTop w:val="0"/>
          <w:marBottom w:val="0"/>
          <w:divBdr>
            <w:top w:val="none" w:sz="0" w:space="0" w:color="auto"/>
            <w:left w:val="none" w:sz="0" w:space="0" w:color="auto"/>
            <w:bottom w:val="none" w:sz="0" w:space="0" w:color="auto"/>
            <w:right w:val="none" w:sz="0" w:space="0" w:color="auto"/>
          </w:divBdr>
        </w:div>
        <w:div w:id="453017595">
          <w:marLeft w:val="0"/>
          <w:marRight w:val="0"/>
          <w:marTop w:val="0"/>
          <w:marBottom w:val="0"/>
          <w:divBdr>
            <w:top w:val="none" w:sz="0" w:space="0" w:color="auto"/>
            <w:left w:val="none" w:sz="0" w:space="0" w:color="auto"/>
            <w:bottom w:val="none" w:sz="0" w:space="0" w:color="auto"/>
            <w:right w:val="none" w:sz="0" w:space="0" w:color="auto"/>
          </w:divBdr>
        </w:div>
        <w:div w:id="1949041232">
          <w:marLeft w:val="0"/>
          <w:marRight w:val="0"/>
          <w:marTop w:val="0"/>
          <w:marBottom w:val="0"/>
          <w:divBdr>
            <w:top w:val="none" w:sz="0" w:space="0" w:color="auto"/>
            <w:left w:val="none" w:sz="0" w:space="0" w:color="auto"/>
            <w:bottom w:val="none" w:sz="0" w:space="0" w:color="auto"/>
            <w:right w:val="none" w:sz="0" w:space="0" w:color="auto"/>
          </w:divBdr>
        </w:div>
        <w:div w:id="999163008">
          <w:marLeft w:val="0"/>
          <w:marRight w:val="0"/>
          <w:marTop w:val="0"/>
          <w:marBottom w:val="0"/>
          <w:divBdr>
            <w:top w:val="none" w:sz="0" w:space="0" w:color="auto"/>
            <w:left w:val="none" w:sz="0" w:space="0" w:color="auto"/>
            <w:bottom w:val="none" w:sz="0" w:space="0" w:color="auto"/>
            <w:right w:val="none" w:sz="0" w:space="0" w:color="auto"/>
          </w:divBdr>
        </w:div>
        <w:div w:id="677076219">
          <w:marLeft w:val="0"/>
          <w:marRight w:val="0"/>
          <w:marTop w:val="0"/>
          <w:marBottom w:val="0"/>
          <w:divBdr>
            <w:top w:val="none" w:sz="0" w:space="0" w:color="auto"/>
            <w:left w:val="none" w:sz="0" w:space="0" w:color="auto"/>
            <w:bottom w:val="none" w:sz="0" w:space="0" w:color="auto"/>
            <w:right w:val="none" w:sz="0" w:space="0" w:color="auto"/>
          </w:divBdr>
        </w:div>
        <w:div w:id="1064447432">
          <w:marLeft w:val="0"/>
          <w:marRight w:val="0"/>
          <w:marTop w:val="0"/>
          <w:marBottom w:val="0"/>
          <w:divBdr>
            <w:top w:val="none" w:sz="0" w:space="0" w:color="auto"/>
            <w:left w:val="none" w:sz="0" w:space="0" w:color="auto"/>
            <w:bottom w:val="none" w:sz="0" w:space="0" w:color="auto"/>
            <w:right w:val="none" w:sz="0" w:space="0" w:color="auto"/>
          </w:divBdr>
        </w:div>
        <w:div w:id="1676037098">
          <w:marLeft w:val="0"/>
          <w:marRight w:val="0"/>
          <w:marTop w:val="0"/>
          <w:marBottom w:val="0"/>
          <w:divBdr>
            <w:top w:val="none" w:sz="0" w:space="0" w:color="auto"/>
            <w:left w:val="none" w:sz="0" w:space="0" w:color="auto"/>
            <w:bottom w:val="none" w:sz="0" w:space="0" w:color="auto"/>
            <w:right w:val="none" w:sz="0" w:space="0" w:color="auto"/>
          </w:divBdr>
        </w:div>
        <w:div w:id="1875920102">
          <w:marLeft w:val="0"/>
          <w:marRight w:val="0"/>
          <w:marTop w:val="0"/>
          <w:marBottom w:val="0"/>
          <w:divBdr>
            <w:top w:val="none" w:sz="0" w:space="0" w:color="auto"/>
            <w:left w:val="none" w:sz="0" w:space="0" w:color="auto"/>
            <w:bottom w:val="none" w:sz="0" w:space="0" w:color="auto"/>
            <w:right w:val="none" w:sz="0" w:space="0" w:color="auto"/>
          </w:divBdr>
        </w:div>
        <w:div w:id="1348092280">
          <w:marLeft w:val="0"/>
          <w:marRight w:val="0"/>
          <w:marTop w:val="0"/>
          <w:marBottom w:val="0"/>
          <w:divBdr>
            <w:top w:val="none" w:sz="0" w:space="0" w:color="auto"/>
            <w:left w:val="none" w:sz="0" w:space="0" w:color="auto"/>
            <w:bottom w:val="none" w:sz="0" w:space="0" w:color="auto"/>
            <w:right w:val="none" w:sz="0" w:space="0" w:color="auto"/>
          </w:divBdr>
        </w:div>
        <w:div w:id="768157958">
          <w:marLeft w:val="0"/>
          <w:marRight w:val="0"/>
          <w:marTop w:val="0"/>
          <w:marBottom w:val="0"/>
          <w:divBdr>
            <w:top w:val="none" w:sz="0" w:space="0" w:color="auto"/>
            <w:left w:val="none" w:sz="0" w:space="0" w:color="auto"/>
            <w:bottom w:val="none" w:sz="0" w:space="0" w:color="auto"/>
            <w:right w:val="none" w:sz="0" w:space="0" w:color="auto"/>
          </w:divBdr>
        </w:div>
        <w:div w:id="1791125192">
          <w:marLeft w:val="0"/>
          <w:marRight w:val="0"/>
          <w:marTop w:val="0"/>
          <w:marBottom w:val="0"/>
          <w:divBdr>
            <w:top w:val="none" w:sz="0" w:space="0" w:color="auto"/>
            <w:left w:val="none" w:sz="0" w:space="0" w:color="auto"/>
            <w:bottom w:val="none" w:sz="0" w:space="0" w:color="auto"/>
            <w:right w:val="none" w:sz="0" w:space="0" w:color="auto"/>
          </w:divBdr>
        </w:div>
        <w:div w:id="532302832">
          <w:marLeft w:val="0"/>
          <w:marRight w:val="0"/>
          <w:marTop w:val="0"/>
          <w:marBottom w:val="0"/>
          <w:divBdr>
            <w:top w:val="none" w:sz="0" w:space="0" w:color="auto"/>
            <w:left w:val="none" w:sz="0" w:space="0" w:color="auto"/>
            <w:bottom w:val="none" w:sz="0" w:space="0" w:color="auto"/>
            <w:right w:val="none" w:sz="0" w:space="0" w:color="auto"/>
          </w:divBdr>
        </w:div>
        <w:div w:id="1394043240">
          <w:marLeft w:val="0"/>
          <w:marRight w:val="0"/>
          <w:marTop w:val="0"/>
          <w:marBottom w:val="0"/>
          <w:divBdr>
            <w:top w:val="none" w:sz="0" w:space="0" w:color="auto"/>
            <w:left w:val="none" w:sz="0" w:space="0" w:color="auto"/>
            <w:bottom w:val="none" w:sz="0" w:space="0" w:color="auto"/>
            <w:right w:val="none" w:sz="0" w:space="0" w:color="auto"/>
          </w:divBdr>
        </w:div>
        <w:div w:id="1347708231">
          <w:marLeft w:val="0"/>
          <w:marRight w:val="0"/>
          <w:marTop w:val="0"/>
          <w:marBottom w:val="0"/>
          <w:divBdr>
            <w:top w:val="none" w:sz="0" w:space="0" w:color="auto"/>
            <w:left w:val="none" w:sz="0" w:space="0" w:color="auto"/>
            <w:bottom w:val="none" w:sz="0" w:space="0" w:color="auto"/>
            <w:right w:val="none" w:sz="0" w:space="0" w:color="auto"/>
          </w:divBdr>
        </w:div>
        <w:div w:id="7954709">
          <w:marLeft w:val="0"/>
          <w:marRight w:val="0"/>
          <w:marTop w:val="0"/>
          <w:marBottom w:val="0"/>
          <w:divBdr>
            <w:top w:val="none" w:sz="0" w:space="0" w:color="auto"/>
            <w:left w:val="none" w:sz="0" w:space="0" w:color="auto"/>
            <w:bottom w:val="none" w:sz="0" w:space="0" w:color="auto"/>
            <w:right w:val="none" w:sz="0" w:space="0" w:color="auto"/>
          </w:divBdr>
        </w:div>
        <w:div w:id="397246393">
          <w:marLeft w:val="0"/>
          <w:marRight w:val="0"/>
          <w:marTop w:val="0"/>
          <w:marBottom w:val="0"/>
          <w:divBdr>
            <w:top w:val="none" w:sz="0" w:space="0" w:color="auto"/>
            <w:left w:val="none" w:sz="0" w:space="0" w:color="auto"/>
            <w:bottom w:val="none" w:sz="0" w:space="0" w:color="auto"/>
            <w:right w:val="none" w:sz="0" w:space="0" w:color="auto"/>
          </w:divBdr>
        </w:div>
        <w:div w:id="408039487">
          <w:marLeft w:val="0"/>
          <w:marRight w:val="0"/>
          <w:marTop w:val="0"/>
          <w:marBottom w:val="0"/>
          <w:divBdr>
            <w:top w:val="none" w:sz="0" w:space="0" w:color="auto"/>
            <w:left w:val="none" w:sz="0" w:space="0" w:color="auto"/>
            <w:bottom w:val="none" w:sz="0" w:space="0" w:color="auto"/>
            <w:right w:val="none" w:sz="0" w:space="0" w:color="auto"/>
          </w:divBdr>
        </w:div>
        <w:div w:id="2105613790">
          <w:marLeft w:val="0"/>
          <w:marRight w:val="0"/>
          <w:marTop w:val="0"/>
          <w:marBottom w:val="0"/>
          <w:divBdr>
            <w:top w:val="none" w:sz="0" w:space="0" w:color="auto"/>
            <w:left w:val="none" w:sz="0" w:space="0" w:color="auto"/>
            <w:bottom w:val="none" w:sz="0" w:space="0" w:color="auto"/>
            <w:right w:val="none" w:sz="0" w:space="0" w:color="auto"/>
          </w:divBdr>
        </w:div>
        <w:div w:id="1763911672">
          <w:marLeft w:val="0"/>
          <w:marRight w:val="0"/>
          <w:marTop w:val="0"/>
          <w:marBottom w:val="0"/>
          <w:divBdr>
            <w:top w:val="none" w:sz="0" w:space="0" w:color="auto"/>
            <w:left w:val="none" w:sz="0" w:space="0" w:color="auto"/>
            <w:bottom w:val="none" w:sz="0" w:space="0" w:color="auto"/>
            <w:right w:val="none" w:sz="0" w:space="0" w:color="auto"/>
          </w:divBdr>
        </w:div>
      </w:divsChild>
    </w:div>
    <w:div w:id="1698504292">
      <w:bodyDiv w:val="1"/>
      <w:marLeft w:val="0"/>
      <w:marRight w:val="0"/>
      <w:marTop w:val="0"/>
      <w:marBottom w:val="0"/>
      <w:divBdr>
        <w:top w:val="none" w:sz="0" w:space="0" w:color="auto"/>
        <w:left w:val="none" w:sz="0" w:space="0" w:color="auto"/>
        <w:bottom w:val="none" w:sz="0" w:space="0" w:color="auto"/>
        <w:right w:val="none" w:sz="0" w:space="0" w:color="auto"/>
      </w:divBdr>
      <w:divsChild>
        <w:div w:id="1248150329">
          <w:marLeft w:val="0"/>
          <w:marRight w:val="0"/>
          <w:marTop w:val="0"/>
          <w:marBottom w:val="0"/>
          <w:divBdr>
            <w:top w:val="none" w:sz="0" w:space="0" w:color="auto"/>
            <w:left w:val="none" w:sz="0" w:space="0" w:color="auto"/>
            <w:bottom w:val="none" w:sz="0" w:space="0" w:color="auto"/>
            <w:right w:val="none" w:sz="0" w:space="0" w:color="auto"/>
          </w:divBdr>
        </w:div>
        <w:div w:id="1839736616">
          <w:marLeft w:val="0"/>
          <w:marRight w:val="0"/>
          <w:marTop w:val="0"/>
          <w:marBottom w:val="0"/>
          <w:divBdr>
            <w:top w:val="none" w:sz="0" w:space="0" w:color="auto"/>
            <w:left w:val="none" w:sz="0" w:space="0" w:color="auto"/>
            <w:bottom w:val="none" w:sz="0" w:space="0" w:color="auto"/>
            <w:right w:val="none" w:sz="0" w:space="0" w:color="auto"/>
          </w:divBdr>
        </w:div>
        <w:div w:id="850073247">
          <w:marLeft w:val="0"/>
          <w:marRight w:val="0"/>
          <w:marTop w:val="0"/>
          <w:marBottom w:val="0"/>
          <w:divBdr>
            <w:top w:val="none" w:sz="0" w:space="0" w:color="auto"/>
            <w:left w:val="none" w:sz="0" w:space="0" w:color="auto"/>
            <w:bottom w:val="none" w:sz="0" w:space="0" w:color="auto"/>
            <w:right w:val="none" w:sz="0" w:space="0" w:color="auto"/>
          </w:divBdr>
        </w:div>
      </w:divsChild>
    </w:div>
    <w:div w:id="1711756405">
      <w:bodyDiv w:val="1"/>
      <w:marLeft w:val="0"/>
      <w:marRight w:val="0"/>
      <w:marTop w:val="0"/>
      <w:marBottom w:val="0"/>
      <w:divBdr>
        <w:top w:val="none" w:sz="0" w:space="0" w:color="auto"/>
        <w:left w:val="none" w:sz="0" w:space="0" w:color="auto"/>
        <w:bottom w:val="none" w:sz="0" w:space="0" w:color="auto"/>
        <w:right w:val="none" w:sz="0" w:space="0" w:color="auto"/>
      </w:divBdr>
      <w:divsChild>
        <w:div w:id="529025485">
          <w:marLeft w:val="0"/>
          <w:marRight w:val="0"/>
          <w:marTop w:val="0"/>
          <w:marBottom w:val="0"/>
          <w:divBdr>
            <w:top w:val="none" w:sz="0" w:space="0" w:color="auto"/>
            <w:left w:val="none" w:sz="0" w:space="0" w:color="auto"/>
            <w:bottom w:val="none" w:sz="0" w:space="0" w:color="auto"/>
            <w:right w:val="none" w:sz="0" w:space="0" w:color="auto"/>
          </w:divBdr>
        </w:div>
        <w:div w:id="1433893063">
          <w:marLeft w:val="0"/>
          <w:marRight w:val="0"/>
          <w:marTop w:val="0"/>
          <w:marBottom w:val="0"/>
          <w:divBdr>
            <w:top w:val="none" w:sz="0" w:space="0" w:color="auto"/>
            <w:left w:val="none" w:sz="0" w:space="0" w:color="auto"/>
            <w:bottom w:val="none" w:sz="0" w:space="0" w:color="auto"/>
            <w:right w:val="none" w:sz="0" w:space="0" w:color="auto"/>
          </w:divBdr>
        </w:div>
        <w:div w:id="517736787">
          <w:marLeft w:val="0"/>
          <w:marRight w:val="0"/>
          <w:marTop w:val="0"/>
          <w:marBottom w:val="0"/>
          <w:divBdr>
            <w:top w:val="none" w:sz="0" w:space="0" w:color="auto"/>
            <w:left w:val="none" w:sz="0" w:space="0" w:color="auto"/>
            <w:bottom w:val="none" w:sz="0" w:space="0" w:color="auto"/>
            <w:right w:val="none" w:sz="0" w:space="0" w:color="auto"/>
          </w:divBdr>
        </w:div>
        <w:div w:id="1217739574">
          <w:marLeft w:val="0"/>
          <w:marRight w:val="0"/>
          <w:marTop w:val="0"/>
          <w:marBottom w:val="0"/>
          <w:divBdr>
            <w:top w:val="none" w:sz="0" w:space="0" w:color="auto"/>
            <w:left w:val="none" w:sz="0" w:space="0" w:color="auto"/>
            <w:bottom w:val="none" w:sz="0" w:space="0" w:color="auto"/>
            <w:right w:val="none" w:sz="0" w:space="0" w:color="auto"/>
          </w:divBdr>
        </w:div>
        <w:div w:id="586500052">
          <w:marLeft w:val="0"/>
          <w:marRight w:val="0"/>
          <w:marTop w:val="0"/>
          <w:marBottom w:val="0"/>
          <w:divBdr>
            <w:top w:val="none" w:sz="0" w:space="0" w:color="auto"/>
            <w:left w:val="none" w:sz="0" w:space="0" w:color="auto"/>
            <w:bottom w:val="none" w:sz="0" w:space="0" w:color="auto"/>
            <w:right w:val="none" w:sz="0" w:space="0" w:color="auto"/>
          </w:divBdr>
        </w:div>
        <w:div w:id="825363705">
          <w:marLeft w:val="0"/>
          <w:marRight w:val="0"/>
          <w:marTop w:val="0"/>
          <w:marBottom w:val="0"/>
          <w:divBdr>
            <w:top w:val="none" w:sz="0" w:space="0" w:color="auto"/>
            <w:left w:val="none" w:sz="0" w:space="0" w:color="auto"/>
            <w:bottom w:val="none" w:sz="0" w:space="0" w:color="auto"/>
            <w:right w:val="none" w:sz="0" w:space="0" w:color="auto"/>
          </w:divBdr>
        </w:div>
      </w:divsChild>
    </w:div>
    <w:div w:id="1712222343">
      <w:bodyDiv w:val="1"/>
      <w:marLeft w:val="0"/>
      <w:marRight w:val="0"/>
      <w:marTop w:val="0"/>
      <w:marBottom w:val="0"/>
      <w:divBdr>
        <w:top w:val="none" w:sz="0" w:space="0" w:color="auto"/>
        <w:left w:val="none" w:sz="0" w:space="0" w:color="auto"/>
        <w:bottom w:val="none" w:sz="0" w:space="0" w:color="auto"/>
        <w:right w:val="none" w:sz="0" w:space="0" w:color="auto"/>
      </w:divBdr>
    </w:div>
    <w:div w:id="1719277989">
      <w:bodyDiv w:val="1"/>
      <w:marLeft w:val="0"/>
      <w:marRight w:val="0"/>
      <w:marTop w:val="0"/>
      <w:marBottom w:val="0"/>
      <w:divBdr>
        <w:top w:val="none" w:sz="0" w:space="0" w:color="auto"/>
        <w:left w:val="none" w:sz="0" w:space="0" w:color="auto"/>
        <w:bottom w:val="none" w:sz="0" w:space="0" w:color="auto"/>
        <w:right w:val="none" w:sz="0" w:space="0" w:color="auto"/>
      </w:divBdr>
      <w:divsChild>
        <w:div w:id="1975480612">
          <w:marLeft w:val="0"/>
          <w:marRight w:val="0"/>
          <w:marTop w:val="0"/>
          <w:marBottom w:val="0"/>
          <w:divBdr>
            <w:top w:val="none" w:sz="0" w:space="0" w:color="auto"/>
            <w:left w:val="none" w:sz="0" w:space="0" w:color="auto"/>
            <w:bottom w:val="none" w:sz="0" w:space="0" w:color="auto"/>
            <w:right w:val="none" w:sz="0" w:space="0" w:color="auto"/>
          </w:divBdr>
        </w:div>
        <w:div w:id="148835727">
          <w:marLeft w:val="0"/>
          <w:marRight w:val="0"/>
          <w:marTop w:val="0"/>
          <w:marBottom w:val="0"/>
          <w:divBdr>
            <w:top w:val="none" w:sz="0" w:space="0" w:color="auto"/>
            <w:left w:val="none" w:sz="0" w:space="0" w:color="auto"/>
            <w:bottom w:val="none" w:sz="0" w:space="0" w:color="auto"/>
            <w:right w:val="none" w:sz="0" w:space="0" w:color="auto"/>
          </w:divBdr>
        </w:div>
        <w:div w:id="1127236722">
          <w:marLeft w:val="0"/>
          <w:marRight w:val="0"/>
          <w:marTop w:val="0"/>
          <w:marBottom w:val="0"/>
          <w:divBdr>
            <w:top w:val="none" w:sz="0" w:space="0" w:color="auto"/>
            <w:left w:val="none" w:sz="0" w:space="0" w:color="auto"/>
            <w:bottom w:val="none" w:sz="0" w:space="0" w:color="auto"/>
            <w:right w:val="none" w:sz="0" w:space="0" w:color="auto"/>
          </w:divBdr>
        </w:div>
      </w:divsChild>
    </w:div>
    <w:div w:id="1720089802">
      <w:bodyDiv w:val="1"/>
      <w:marLeft w:val="0"/>
      <w:marRight w:val="0"/>
      <w:marTop w:val="0"/>
      <w:marBottom w:val="0"/>
      <w:divBdr>
        <w:top w:val="none" w:sz="0" w:space="0" w:color="auto"/>
        <w:left w:val="none" w:sz="0" w:space="0" w:color="auto"/>
        <w:bottom w:val="none" w:sz="0" w:space="0" w:color="auto"/>
        <w:right w:val="none" w:sz="0" w:space="0" w:color="auto"/>
      </w:divBdr>
    </w:div>
    <w:div w:id="1738473776">
      <w:bodyDiv w:val="1"/>
      <w:marLeft w:val="0"/>
      <w:marRight w:val="0"/>
      <w:marTop w:val="0"/>
      <w:marBottom w:val="0"/>
      <w:divBdr>
        <w:top w:val="none" w:sz="0" w:space="0" w:color="auto"/>
        <w:left w:val="none" w:sz="0" w:space="0" w:color="auto"/>
        <w:bottom w:val="none" w:sz="0" w:space="0" w:color="auto"/>
        <w:right w:val="none" w:sz="0" w:space="0" w:color="auto"/>
      </w:divBdr>
    </w:div>
    <w:div w:id="1744991029">
      <w:bodyDiv w:val="1"/>
      <w:marLeft w:val="0"/>
      <w:marRight w:val="0"/>
      <w:marTop w:val="0"/>
      <w:marBottom w:val="0"/>
      <w:divBdr>
        <w:top w:val="none" w:sz="0" w:space="0" w:color="auto"/>
        <w:left w:val="none" w:sz="0" w:space="0" w:color="auto"/>
        <w:bottom w:val="none" w:sz="0" w:space="0" w:color="auto"/>
        <w:right w:val="none" w:sz="0" w:space="0" w:color="auto"/>
      </w:divBdr>
    </w:div>
    <w:div w:id="1799446744">
      <w:bodyDiv w:val="1"/>
      <w:marLeft w:val="0"/>
      <w:marRight w:val="0"/>
      <w:marTop w:val="0"/>
      <w:marBottom w:val="0"/>
      <w:divBdr>
        <w:top w:val="none" w:sz="0" w:space="0" w:color="auto"/>
        <w:left w:val="none" w:sz="0" w:space="0" w:color="auto"/>
        <w:bottom w:val="none" w:sz="0" w:space="0" w:color="auto"/>
        <w:right w:val="none" w:sz="0" w:space="0" w:color="auto"/>
      </w:divBdr>
    </w:div>
    <w:div w:id="1815635625">
      <w:bodyDiv w:val="1"/>
      <w:marLeft w:val="0"/>
      <w:marRight w:val="0"/>
      <w:marTop w:val="0"/>
      <w:marBottom w:val="0"/>
      <w:divBdr>
        <w:top w:val="none" w:sz="0" w:space="0" w:color="auto"/>
        <w:left w:val="none" w:sz="0" w:space="0" w:color="auto"/>
        <w:bottom w:val="none" w:sz="0" w:space="0" w:color="auto"/>
        <w:right w:val="none" w:sz="0" w:space="0" w:color="auto"/>
      </w:divBdr>
    </w:div>
    <w:div w:id="1873574906">
      <w:bodyDiv w:val="1"/>
      <w:marLeft w:val="0"/>
      <w:marRight w:val="0"/>
      <w:marTop w:val="0"/>
      <w:marBottom w:val="0"/>
      <w:divBdr>
        <w:top w:val="none" w:sz="0" w:space="0" w:color="auto"/>
        <w:left w:val="none" w:sz="0" w:space="0" w:color="auto"/>
        <w:bottom w:val="none" w:sz="0" w:space="0" w:color="auto"/>
        <w:right w:val="none" w:sz="0" w:space="0" w:color="auto"/>
      </w:divBdr>
    </w:div>
    <w:div w:id="1879928064">
      <w:bodyDiv w:val="1"/>
      <w:marLeft w:val="0"/>
      <w:marRight w:val="0"/>
      <w:marTop w:val="0"/>
      <w:marBottom w:val="0"/>
      <w:divBdr>
        <w:top w:val="none" w:sz="0" w:space="0" w:color="auto"/>
        <w:left w:val="none" w:sz="0" w:space="0" w:color="auto"/>
        <w:bottom w:val="none" w:sz="0" w:space="0" w:color="auto"/>
        <w:right w:val="none" w:sz="0" w:space="0" w:color="auto"/>
      </w:divBdr>
    </w:div>
    <w:div w:id="1888485893">
      <w:bodyDiv w:val="1"/>
      <w:marLeft w:val="0"/>
      <w:marRight w:val="0"/>
      <w:marTop w:val="0"/>
      <w:marBottom w:val="0"/>
      <w:divBdr>
        <w:top w:val="none" w:sz="0" w:space="0" w:color="auto"/>
        <w:left w:val="none" w:sz="0" w:space="0" w:color="auto"/>
        <w:bottom w:val="none" w:sz="0" w:space="0" w:color="auto"/>
        <w:right w:val="none" w:sz="0" w:space="0" w:color="auto"/>
      </w:divBdr>
      <w:divsChild>
        <w:div w:id="1087921902">
          <w:marLeft w:val="0"/>
          <w:marRight w:val="0"/>
          <w:marTop w:val="0"/>
          <w:marBottom w:val="0"/>
          <w:divBdr>
            <w:top w:val="none" w:sz="0" w:space="0" w:color="auto"/>
            <w:left w:val="none" w:sz="0" w:space="0" w:color="auto"/>
            <w:bottom w:val="none" w:sz="0" w:space="0" w:color="auto"/>
            <w:right w:val="none" w:sz="0" w:space="0" w:color="auto"/>
          </w:divBdr>
          <w:divsChild>
            <w:div w:id="1167205005">
              <w:marLeft w:val="0"/>
              <w:marRight w:val="0"/>
              <w:marTop w:val="0"/>
              <w:marBottom w:val="0"/>
              <w:divBdr>
                <w:top w:val="none" w:sz="0" w:space="0" w:color="auto"/>
                <w:left w:val="none" w:sz="0" w:space="0" w:color="auto"/>
                <w:bottom w:val="none" w:sz="0" w:space="0" w:color="auto"/>
                <w:right w:val="none" w:sz="0" w:space="0" w:color="auto"/>
              </w:divBdr>
            </w:div>
            <w:div w:id="397411146">
              <w:marLeft w:val="0"/>
              <w:marRight w:val="0"/>
              <w:marTop w:val="0"/>
              <w:marBottom w:val="0"/>
              <w:divBdr>
                <w:top w:val="none" w:sz="0" w:space="0" w:color="auto"/>
                <w:left w:val="none" w:sz="0" w:space="0" w:color="auto"/>
                <w:bottom w:val="none" w:sz="0" w:space="0" w:color="auto"/>
                <w:right w:val="none" w:sz="0" w:space="0" w:color="auto"/>
              </w:divBdr>
            </w:div>
            <w:div w:id="991563974">
              <w:marLeft w:val="0"/>
              <w:marRight w:val="0"/>
              <w:marTop w:val="0"/>
              <w:marBottom w:val="0"/>
              <w:divBdr>
                <w:top w:val="none" w:sz="0" w:space="0" w:color="auto"/>
                <w:left w:val="none" w:sz="0" w:space="0" w:color="auto"/>
                <w:bottom w:val="none" w:sz="0" w:space="0" w:color="auto"/>
                <w:right w:val="none" w:sz="0" w:space="0" w:color="auto"/>
              </w:divBdr>
            </w:div>
            <w:div w:id="57440122">
              <w:marLeft w:val="0"/>
              <w:marRight w:val="0"/>
              <w:marTop w:val="0"/>
              <w:marBottom w:val="0"/>
              <w:divBdr>
                <w:top w:val="none" w:sz="0" w:space="0" w:color="auto"/>
                <w:left w:val="none" w:sz="0" w:space="0" w:color="auto"/>
                <w:bottom w:val="none" w:sz="0" w:space="0" w:color="auto"/>
                <w:right w:val="none" w:sz="0" w:space="0" w:color="auto"/>
              </w:divBdr>
            </w:div>
            <w:div w:id="942610654">
              <w:marLeft w:val="0"/>
              <w:marRight w:val="0"/>
              <w:marTop w:val="0"/>
              <w:marBottom w:val="0"/>
              <w:divBdr>
                <w:top w:val="none" w:sz="0" w:space="0" w:color="auto"/>
                <w:left w:val="none" w:sz="0" w:space="0" w:color="auto"/>
                <w:bottom w:val="none" w:sz="0" w:space="0" w:color="auto"/>
                <w:right w:val="none" w:sz="0" w:space="0" w:color="auto"/>
              </w:divBdr>
            </w:div>
            <w:div w:id="257913790">
              <w:marLeft w:val="0"/>
              <w:marRight w:val="0"/>
              <w:marTop w:val="0"/>
              <w:marBottom w:val="0"/>
              <w:divBdr>
                <w:top w:val="none" w:sz="0" w:space="0" w:color="auto"/>
                <w:left w:val="none" w:sz="0" w:space="0" w:color="auto"/>
                <w:bottom w:val="none" w:sz="0" w:space="0" w:color="auto"/>
                <w:right w:val="none" w:sz="0" w:space="0" w:color="auto"/>
              </w:divBdr>
            </w:div>
            <w:div w:id="1822115418">
              <w:marLeft w:val="0"/>
              <w:marRight w:val="0"/>
              <w:marTop w:val="0"/>
              <w:marBottom w:val="0"/>
              <w:divBdr>
                <w:top w:val="none" w:sz="0" w:space="0" w:color="auto"/>
                <w:left w:val="none" w:sz="0" w:space="0" w:color="auto"/>
                <w:bottom w:val="none" w:sz="0" w:space="0" w:color="auto"/>
                <w:right w:val="none" w:sz="0" w:space="0" w:color="auto"/>
              </w:divBdr>
            </w:div>
            <w:div w:id="1978290785">
              <w:marLeft w:val="0"/>
              <w:marRight w:val="0"/>
              <w:marTop w:val="0"/>
              <w:marBottom w:val="0"/>
              <w:divBdr>
                <w:top w:val="none" w:sz="0" w:space="0" w:color="auto"/>
                <w:left w:val="none" w:sz="0" w:space="0" w:color="auto"/>
                <w:bottom w:val="none" w:sz="0" w:space="0" w:color="auto"/>
                <w:right w:val="none" w:sz="0" w:space="0" w:color="auto"/>
              </w:divBdr>
            </w:div>
            <w:div w:id="2103064193">
              <w:marLeft w:val="0"/>
              <w:marRight w:val="0"/>
              <w:marTop w:val="0"/>
              <w:marBottom w:val="0"/>
              <w:divBdr>
                <w:top w:val="none" w:sz="0" w:space="0" w:color="auto"/>
                <w:left w:val="none" w:sz="0" w:space="0" w:color="auto"/>
                <w:bottom w:val="none" w:sz="0" w:space="0" w:color="auto"/>
                <w:right w:val="none" w:sz="0" w:space="0" w:color="auto"/>
              </w:divBdr>
            </w:div>
            <w:div w:id="398334755">
              <w:marLeft w:val="0"/>
              <w:marRight w:val="0"/>
              <w:marTop w:val="0"/>
              <w:marBottom w:val="0"/>
              <w:divBdr>
                <w:top w:val="none" w:sz="0" w:space="0" w:color="auto"/>
                <w:left w:val="none" w:sz="0" w:space="0" w:color="auto"/>
                <w:bottom w:val="none" w:sz="0" w:space="0" w:color="auto"/>
                <w:right w:val="none" w:sz="0" w:space="0" w:color="auto"/>
              </w:divBdr>
            </w:div>
            <w:div w:id="700787367">
              <w:marLeft w:val="0"/>
              <w:marRight w:val="0"/>
              <w:marTop w:val="0"/>
              <w:marBottom w:val="0"/>
              <w:divBdr>
                <w:top w:val="none" w:sz="0" w:space="0" w:color="auto"/>
                <w:left w:val="none" w:sz="0" w:space="0" w:color="auto"/>
                <w:bottom w:val="none" w:sz="0" w:space="0" w:color="auto"/>
                <w:right w:val="none" w:sz="0" w:space="0" w:color="auto"/>
              </w:divBdr>
            </w:div>
            <w:div w:id="1747460090">
              <w:marLeft w:val="0"/>
              <w:marRight w:val="0"/>
              <w:marTop w:val="0"/>
              <w:marBottom w:val="0"/>
              <w:divBdr>
                <w:top w:val="none" w:sz="0" w:space="0" w:color="auto"/>
                <w:left w:val="none" w:sz="0" w:space="0" w:color="auto"/>
                <w:bottom w:val="none" w:sz="0" w:space="0" w:color="auto"/>
                <w:right w:val="none" w:sz="0" w:space="0" w:color="auto"/>
              </w:divBdr>
            </w:div>
            <w:div w:id="1150367173">
              <w:marLeft w:val="0"/>
              <w:marRight w:val="0"/>
              <w:marTop w:val="0"/>
              <w:marBottom w:val="0"/>
              <w:divBdr>
                <w:top w:val="none" w:sz="0" w:space="0" w:color="auto"/>
                <w:left w:val="none" w:sz="0" w:space="0" w:color="auto"/>
                <w:bottom w:val="none" w:sz="0" w:space="0" w:color="auto"/>
                <w:right w:val="none" w:sz="0" w:space="0" w:color="auto"/>
              </w:divBdr>
            </w:div>
            <w:div w:id="1757245937">
              <w:marLeft w:val="0"/>
              <w:marRight w:val="0"/>
              <w:marTop w:val="0"/>
              <w:marBottom w:val="0"/>
              <w:divBdr>
                <w:top w:val="none" w:sz="0" w:space="0" w:color="auto"/>
                <w:left w:val="none" w:sz="0" w:space="0" w:color="auto"/>
                <w:bottom w:val="none" w:sz="0" w:space="0" w:color="auto"/>
                <w:right w:val="none" w:sz="0" w:space="0" w:color="auto"/>
              </w:divBdr>
            </w:div>
            <w:div w:id="1433821367">
              <w:marLeft w:val="0"/>
              <w:marRight w:val="0"/>
              <w:marTop w:val="0"/>
              <w:marBottom w:val="0"/>
              <w:divBdr>
                <w:top w:val="none" w:sz="0" w:space="0" w:color="auto"/>
                <w:left w:val="none" w:sz="0" w:space="0" w:color="auto"/>
                <w:bottom w:val="none" w:sz="0" w:space="0" w:color="auto"/>
                <w:right w:val="none" w:sz="0" w:space="0" w:color="auto"/>
              </w:divBdr>
            </w:div>
            <w:div w:id="1995453397">
              <w:marLeft w:val="0"/>
              <w:marRight w:val="0"/>
              <w:marTop w:val="0"/>
              <w:marBottom w:val="0"/>
              <w:divBdr>
                <w:top w:val="none" w:sz="0" w:space="0" w:color="auto"/>
                <w:left w:val="none" w:sz="0" w:space="0" w:color="auto"/>
                <w:bottom w:val="none" w:sz="0" w:space="0" w:color="auto"/>
                <w:right w:val="none" w:sz="0" w:space="0" w:color="auto"/>
              </w:divBdr>
            </w:div>
            <w:div w:id="303317575">
              <w:marLeft w:val="0"/>
              <w:marRight w:val="0"/>
              <w:marTop w:val="0"/>
              <w:marBottom w:val="0"/>
              <w:divBdr>
                <w:top w:val="none" w:sz="0" w:space="0" w:color="auto"/>
                <w:left w:val="none" w:sz="0" w:space="0" w:color="auto"/>
                <w:bottom w:val="none" w:sz="0" w:space="0" w:color="auto"/>
                <w:right w:val="none" w:sz="0" w:space="0" w:color="auto"/>
              </w:divBdr>
            </w:div>
            <w:div w:id="844588915">
              <w:marLeft w:val="0"/>
              <w:marRight w:val="0"/>
              <w:marTop w:val="0"/>
              <w:marBottom w:val="0"/>
              <w:divBdr>
                <w:top w:val="none" w:sz="0" w:space="0" w:color="auto"/>
                <w:left w:val="none" w:sz="0" w:space="0" w:color="auto"/>
                <w:bottom w:val="none" w:sz="0" w:space="0" w:color="auto"/>
                <w:right w:val="none" w:sz="0" w:space="0" w:color="auto"/>
              </w:divBdr>
            </w:div>
            <w:div w:id="144522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6722">
      <w:bodyDiv w:val="1"/>
      <w:marLeft w:val="0"/>
      <w:marRight w:val="0"/>
      <w:marTop w:val="0"/>
      <w:marBottom w:val="0"/>
      <w:divBdr>
        <w:top w:val="none" w:sz="0" w:space="0" w:color="auto"/>
        <w:left w:val="none" w:sz="0" w:space="0" w:color="auto"/>
        <w:bottom w:val="none" w:sz="0" w:space="0" w:color="auto"/>
        <w:right w:val="none" w:sz="0" w:space="0" w:color="auto"/>
      </w:divBdr>
    </w:div>
    <w:div w:id="2008362414">
      <w:bodyDiv w:val="1"/>
      <w:marLeft w:val="0"/>
      <w:marRight w:val="0"/>
      <w:marTop w:val="0"/>
      <w:marBottom w:val="0"/>
      <w:divBdr>
        <w:top w:val="none" w:sz="0" w:space="0" w:color="auto"/>
        <w:left w:val="none" w:sz="0" w:space="0" w:color="auto"/>
        <w:bottom w:val="none" w:sz="0" w:space="0" w:color="auto"/>
        <w:right w:val="none" w:sz="0" w:space="0" w:color="auto"/>
      </w:divBdr>
    </w:div>
    <w:div w:id="2093969995">
      <w:bodyDiv w:val="1"/>
      <w:marLeft w:val="0"/>
      <w:marRight w:val="0"/>
      <w:marTop w:val="0"/>
      <w:marBottom w:val="0"/>
      <w:divBdr>
        <w:top w:val="none" w:sz="0" w:space="0" w:color="auto"/>
        <w:left w:val="none" w:sz="0" w:space="0" w:color="auto"/>
        <w:bottom w:val="none" w:sz="0" w:space="0" w:color="auto"/>
        <w:right w:val="none" w:sz="0" w:space="0" w:color="auto"/>
      </w:divBdr>
      <w:divsChild>
        <w:div w:id="1418402343">
          <w:marLeft w:val="0"/>
          <w:marRight w:val="0"/>
          <w:marTop w:val="0"/>
          <w:marBottom w:val="0"/>
          <w:divBdr>
            <w:top w:val="none" w:sz="0" w:space="0" w:color="auto"/>
            <w:left w:val="none" w:sz="0" w:space="0" w:color="auto"/>
            <w:bottom w:val="none" w:sz="0" w:space="0" w:color="auto"/>
            <w:right w:val="none" w:sz="0" w:space="0" w:color="auto"/>
          </w:divBdr>
        </w:div>
        <w:div w:id="1811366588">
          <w:marLeft w:val="0"/>
          <w:marRight w:val="0"/>
          <w:marTop w:val="0"/>
          <w:marBottom w:val="0"/>
          <w:divBdr>
            <w:top w:val="none" w:sz="0" w:space="0" w:color="auto"/>
            <w:left w:val="none" w:sz="0" w:space="0" w:color="auto"/>
            <w:bottom w:val="none" w:sz="0" w:space="0" w:color="auto"/>
            <w:right w:val="none" w:sz="0" w:space="0" w:color="auto"/>
          </w:divBdr>
        </w:div>
        <w:div w:id="994453694">
          <w:marLeft w:val="0"/>
          <w:marRight w:val="0"/>
          <w:marTop w:val="0"/>
          <w:marBottom w:val="0"/>
          <w:divBdr>
            <w:top w:val="none" w:sz="0" w:space="0" w:color="auto"/>
            <w:left w:val="none" w:sz="0" w:space="0" w:color="auto"/>
            <w:bottom w:val="none" w:sz="0" w:space="0" w:color="auto"/>
            <w:right w:val="none" w:sz="0" w:space="0" w:color="auto"/>
          </w:divBdr>
        </w:div>
        <w:div w:id="335304920">
          <w:marLeft w:val="0"/>
          <w:marRight w:val="0"/>
          <w:marTop w:val="0"/>
          <w:marBottom w:val="0"/>
          <w:divBdr>
            <w:top w:val="none" w:sz="0" w:space="0" w:color="auto"/>
            <w:left w:val="none" w:sz="0" w:space="0" w:color="auto"/>
            <w:bottom w:val="none" w:sz="0" w:space="0" w:color="auto"/>
            <w:right w:val="none" w:sz="0" w:space="0" w:color="auto"/>
          </w:divBdr>
        </w:div>
        <w:div w:id="1765029480">
          <w:marLeft w:val="0"/>
          <w:marRight w:val="0"/>
          <w:marTop w:val="0"/>
          <w:marBottom w:val="0"/>
          <w:divBdr>
            <w:top w:val="none" w:sz="0" w:space="0" w:color="auto"/>
            <w:left w:val="none" w:sz="0" w:space="0" w:color="auto"/>
            <w:bottom w:val="none" w:sz="0" w:space="0" w:color="auto"/>
            <w:right w:val="none" w:sz="0" w:space="0" w:color="auto"/>
          </w:divBdr>
        </w:div>
        <w:div w:id="1033847418">
          <w:marLeft w:val="0"/>
          <w:marRight w:val="0"/>
          <w:marTop w:val="0"/>
          <w:marBottom w:val="0"/>
          <w:divBdr>
            <w:top w:val="none" w:sz="0" w:space="0" w:color="auto"/>
            <w:left w:val="none" w:sz="0" w:space="0" w:color="auto"/>
            <w:bottom w:val="none" w:sz="0" w:space="0" w:color="auto"/>
            <w:right w:val="none" w:sz="0" w:space="0" w:color="auto"/>
          </w:divBdr>
        </w:div>
        <w:div w:id="1842351302">
          <w:marLeft w:val="0"/>
          <w:marRight w:val="0"/>
          <w:marTop w:val="0"/>
          <w:marBottom w:val="0"/>
          <w:divBdr>
            <w:top w:val="none" w:sz="0" w:space="0" w:color="auto"/>
            <w:left w:val="none" w:sz="0" w:space="0" w:color="auto"/>
            <w:bottom w:val="none" w:sz="0" w:space="0" w:color="auto"/>
            <w:right w:val="none" w:sz="0" w:space="0" w:color="auto"/>
          </w:divBdr>
        </w:div>
        <w:div w:id="340277559">
          <w:marLeft w:val="0"/>
          <w:marRight w:val="0"/>
          <w:marTop w:val="0"/>
          <w:marBottom w:val="0"/>
          <w:divBdr>
            <w:top w:val="none" w:sz="0" w:space="0" w:color="auto"/>
            <w:left w:val="none" w:sz="0" w:space="0" w:color="auto"/>
            <w:bottom w:val="none" w:sz="0" w:space="0" w:color="auto"/>
            <w:right w:val="none" w:sz="0" w:space="0" w:color="auto"/>
          </w:divBdr>
        </w:div>
        <w:div w:id="436801363">
          <w:marLeft w:val="0"/>
          <w:marRight w:val="0"/>
          <w:marTop w:val="0"/>
          <w:marBottom w:val="0"/>
          <w:divBdr>
            <w:top w:val="none" w:sz="0" w:space="0" w:color="auto"/>
            <w:left w:val="none" w:sz="0" w:space="0" w:color="auto"/>
            <w:bottom w:val="none" w:sz="0" w:space="0" w:color="auto"/>
            <w:right w:val="none" w:sz="0" w:space="0" w:color="auto"/>
          </w:divBdr>
        </w:div>
        <w:div w:id="2139450337">
          <w:marLeft w:val="0"/>
          <w:marRight w:val="0"/>
          <w:marTop w:val="0"/>
          <w:marBottom w:val="0"/>
          <w:divBdr>
            <w:top w:val="none" w:sz="0" w:space="0" w:color="auto"/>
            <w:left w:val="none" w:sz="0" w:space="0" w:color="auto"/>
            <w:bottom w:val="none" w:sz="0" w:space="0" w:color="auto"/>
            <w:right w:val="none" w:sz="0" w:space="0" w:color="auto"/>
          </w:divBdr>
        </w:div>
        <w:div w:id="896402138">
          <w:marLeft w:val="0"/>
          <w:marRight w:val="0"/>
          <w:marTop w:val="0"/>
          <w:marBottom w:val="0"/>
          <w:divBdr>
            <w:top w:val="none" w:sz="0" w:space="0" w:color="auto"/>
            <w:left w:val="none" w:sz="0" w:space="0" w:color="auto"/>
            <w:bottom w:val="none" w:sz="0" w:space="0" w:color="auto"/>
            <w:right w:val="none" w:sz="0" w:space="0" w:color="auto"/>
          </w:divBdr>
        </w:div>
        <w:div w:id="1867210859">
          <w:marLeft w:val="0"/>
          <w:marRight w:val="0"/>
          <w:marTop w:val="0"/>
          <w:marBottom w:val="0"/>
          <w:divBdr>
            <w:top w:val="none" w:sz="0" w:space="0" w:color="auto"/>
            <w:left w:val="none" w:sz="0" w:space="0" w:color="auto"/>
            <w:bottom w:val="none" w:sz="0" w:space="0" w:color="auto"/>
            <w:right w:val="none" w:sz="0" w:space="0" w:color="auto"/>
          </w:divBdr>
        </w:div>
        <w:div w:id="495415783">
          <w:marLeft w:val="0"/>
          <w:marRight w:val="0"/>
          <w:marTop w:val="0"/>
          <w:marBottom w:val="0"/>
          <w:divBdr>
            <w:top w:val="none" w:sz="0" w:space="0" w:color="auto"/>
            <w:left w:val="none" w:sz="0" w:space="0" w:color="auto"/>
            <w:bottom w:val="none" w:sz="0" w:space="0" w:color="auto"/>
            <w:right w:val="none" w:sz="0" w:space="0" w:color="auto"/>
          </w:divBdr>
        </w:div>
        <w:div w:id="1731996937">
          <w:marLeft w:val="0"/>
          <w:marRight w:val="0"/>
          <w:marTop w:val="0"/>
          <w:marBottom w:val="0"/>
          <w:divBdr>
            <w:top w:val="none" w:sz="0" w:space="0" w:color="auto"/>
            <w:left w:val="none" w:sz="0" w:space="0" w:color="auto"/>
            <w:bottom w:val="none" w:sz="0" w:space="0" w:color="auto"/>
            <w:right w:val="none" w:sz="0" w:space="0" w:color="auto"/>
          </w:divBdr>
        </w:div>
        <w:div w:id="1254704534">
          <w:marLeft w:val="0"/>
          <w:marRight w:val="0"/>
          <w:marTop w:val="0"/>
          <w:marBottom w:val="0"/>
          <w:divBdr>
            <w:top w:val="none" w:sz="0" w:space="0" w:color="auto"/>
            <w:left w:val="none" w:sz="0" w:space="0" w:color="auto"/>
            <w:bottom w:val="none" w:sz="0" w:space="0" w:color="auto"/>
            <w:right w:val="none" w:sz="0" w:space="0" w:color="auto"/>
          </w:divBdr>
        </w:div>
        <w:div w:id="512114624">
          <w:marLeft w:val="0"/>
          <w:marRight w:val="0"/>
          <w:marTop w:val="0"/>
          <w:marBottom w:val="0"/>
          <w:divBdr>
            <w:top w:val="none" w:sz="0" w:space="0" w:color="auto"/>
            <w:left w:val="none" w:sz="0" w:space="0" w:color="auto"/>
            <w:bottom w:val="none" w:sz="0" w:space="0" w:color="auto"/>
            <w:right w:val="none" w:sz="0" w:space="0" w:color="auto"/>
          </w:divBdr>
        </w:div>
        <w:div w:id="1018894610">
          <w:marLeft w:val="0"/>
          <w:marRight w:val="0"/>
          <w:marTop w:val="0"/>
          <w:marBottom w:val="0"/>
          <w:divBdr>
            <w:top w:val="none" w:sz="0" w:space="0" w:color="auto"/>
            <w:left w:val="none" w:sz="0" w:space="0" w:color="auto"/>
            <w:bottom w:val="none" w:sz="0" w:space="0" w:color="auto"/>
            <w:right w:val="none" w:sz="0" w:space="0" w:color="auto"/>
          </w:divBdr>
        </w:div>
        <w:div w:id="1689988088">
          <w:marLeft w:val="0"/>
          <w:marRight w:val="0"/>
          <w:marTop w:val="0"/>
          <w:marBottom w:val="0"/>
          <w:divBdr>
            <w:top w:val="none" w:sz="0" w:space="0" w:color="auto"/>
            <w:left w:val="none" w:sz="0" w:space="0" w:color="auto"/>
            <w:bottom w:val="none" w:sz="0" w:space="0" w:color="auto"/>
            <w:right w:val="none" w:sz="0" w:space="0" w:color="auto"/>
          </w:divBdr>
        </w:div>
        <w:div w:id="1306005382">
          <w:marLeft w:val="0"/>
          <w:marRight w:val="0"/>
          <w:marTop w:val="0"/>
          <w:marBottom w:val="0"/>
          <w:divBdr>
            <w:top w:val="none" w:sz="0" w:space="0" w:color="auto"/>
            <w:left w:val="none" w:sz="0" w:space="0" w:color="auto"/>
            <w:bottom w:val="none" w:sz="0" w:space="0" w:color="auto"/>
            <w:right w:val="none" w:sz="0" w:space="0" w:color="auto"/>
          </w:divBdr>
        </w:div>
        <w:div w:id="512064097">
          <w:marLeft w:val="0"/>
          <w:marRight w:val="0"/>
          <w:marTop w:val="0"/>
          <w:marBottom w:val="0"/>
          <w:divBdr>
            <w:top w:val="none" w:sz="0" w:space="0" w:color="auto"/>
            <w:left w:val="none" w:sz="0" w:space="0" w:color="auto"/>
            <w:bottom w:val="none" w:sz="0" w:space="0" w:color="auto"/>
            <w:right w:val="none" w:sz="0" w:space="0" w:color="auto"/>
          </w:divBdr>
        </w:div>
        <w:div w:id="72238387">
          <w:marLeft w:val="0"/>
          <w:marRight w:val="0"/>
          <w:marTop w:val="0"/>
          <w:marBottom w:val="0"/>
          <w:divBdr>
            <w:top w:val="none" w:sz="0" w:space="0" w:color="auto"/>
            <w:left w:val="none" w:sz="0" w:space="0" w:color="auto"/>
            <w:bottom w:val="none" w:sz="0" w:space="0" w:color="auto"/>
            <w:right w:val="none" w:sz="0" w:space="0" w:color="auto"/>
          </w:divBdr>
        </w:div>
        <w:div w:id="1258636126">
          <w:marLeft w:val="0"/>
          <w:marRight w:val="0"/>
          <w:marTop w:val="0"/>
          <w:marBottom w:val="0"/>
          <w:divBdr>
            <w:top w:val="none" w:sz="0" w:space="0" w:color="auto"/>
            <w:left w:val="none" w:sz="0" w:space="0" w:color="auto"/>
            <w:bottom w:val="none" w:sz="0" w:space="0" w:color="auto"/>
            <w:right w:val="none" w:sz="0" w:space="0" w:color="auto"/>
          </w:divBdr>
        </w:div>
        <w:div w:id="113141420">
          <w:marLeft w:val="0"/>
          <w:marRight w:val="0"/>
          <w:marTop w:val="0"/>
          <w:marBottom w:val="0"/>
          <w:divBdr>
            <w:top w:val="none" w:sz="0" w:space="0" w:color="auto"/>
            <w:left w:val="none" w:sz="0" w:space="0" w:color="auto"/>
            <w:bottom w:val="none" w:sz="0" w:space="0" w:color="auto"/>
            <w:right w:val="none" w:sz="0" w:space="0" w:color="auto"/>
          </w:divBdr>
        </w:div>
        <w:div w:id="134031713">
          <w:marLeft w:val="0"/>
          <w:marRight w:val="0"/>
          <w:marTop w:val="0"/>
          <w:marBottom w:val="0"/>
          <w:divBdr>
            <w:top w:val="none" w:sz="0" w:space="0" w:color="auto"/>
            <w:left w:val="none" w:sz="0" w:space="0" w:color="auto"/>
            <w:bottom w:val="none" w:sz="0" w:space="0" w:color="auto"/>
            <w:right w:val="none" w:sz="0" w:space="0" w:color="auto"/>
          </w:divBdr>
        </w:div>
        <w:div w:id="1893732992">
          <w:marLeft w:val="0"/>
          <w:marRight w:val="0"/>
          <w:marTop w:val="0"/>
          <w:marBottom w:val="0"/>
          <w:divBdr>
            <w:top w:val="none" w:sz="0" w:space="0" w:color="auto"/>
            <w:left w:val="none" w:sz="0" w:space="0" w:color="auto"/>
            <w:bottom w:val="none" w:sz="0" w:space="0" w:color="auto"/>
            <w:right w:val="none" w:sz="0" w:space="0" w:color="auto"/>
          </w:divBdr>
        </w:div>
        <w:div w:id="1418285470">
          <w:marLeft w:val="0"/>
          <w:marRight w:val="0"/>
          <w:marTop w:val="0"/>
          <w:marBottom w:val="0"/>
          <w:divBdr>
            <w:top w:val="none" w:sz="0" w:space="0" w:color="auto"/>
            <w:left w:val="none" w:sz="0" w:space="0" w:color="auto"/>
            <w:bottom w:val="none" w:sz="0" w:space="0" w:color="auto"/>
            <w:right w:val="none" w:sz="0" w:space="0" w:color="auto"/>
          </w:divBdr>
        </w:div>
        <w:div w:id="727188584">
          <w:marLeft w:val="0"/>
          <w:marRight w:val="0"/>
          <w:marTop w:val="0"/>
          <w:marBottom w:val="0"/>
          <w:divBdr>
            <w:top w:val="none" w:sz="0" w:space="0" w:color="auto"/>
            <w:left w:val="none" w:sz="0" w:space="0" w:color="auto"/>
            <w:bottom w:val="none" w:sz="0" w:space="0" w:color="auto"/>
            <w:right w:val="none" w:sz="0" w:space="0" w:color="auto"/>
          </w:divBdr>
        </w:div>
        <w:div w:id="183911124">
          <w:marLeft w:val="0"/>
          <w:marRight w:val="0"/>
          <w:marTop w:val="0"/>
          <w:marBottom w:val="0"/>
          <w:divBdr>
            <w:top w:val="none" w:sz="0" w:space="0" w:color="auto"/>
            <w:left w:val="none" w:sz="0" w:space="0" w:color="auto"/>
            <w:bottom w:val="none" w:sz="0" w:space="0" w:color="auto"/>
            <w:right w:val="none" w:sz="0" w:space="0" w:color="auto"/>
          </w:divBdr>
        </w:div>
        <w:div w:id="1228998352">
          <w:marLeft w:val="0"/>
          <w:marRight w:val="0"/>
          <w:marTop w:val="0"/>
          <w:marBottom w:val="0"/>
          <w:divBdr>
            <w:top w:val="none" w:sz="0" w:space="0" w:color="auto"/>
            <w:left w:val="none" w:sz="0" w:space="0" w:color="auto"/>
            <w:bottom w:val="none" w:sz="0" w:space="0" w:color="auto"/>
            <w:right w:val="none" w:sz="0" w:space="0" w:color="auto"/>
          </w:divBdr>
        </w:div>
        <w:div w:id="17603696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b:Tag>
    <b:SourceType>InternetSite</b:SourceType>
    <b:Guid>{8DF8E3CF-5F85-4DC1-B1F8-6377E9041A39}</b:Guid>
    <b:InternetSiteTitle>Bootstrap</b:InternetSiteTitle>
    <b:URL>https://getbootstrap.com/docs/5.3/getting-started/introduction/</b:URL>
    <b:RefOrder>5</b:RefOrder>
  </b:Source>
  <b:Source>
    <b:Tag>Boo1</b:Tag>
    <b:SourceType>DocumentFromInternetSite</b:SourceType>
    <b:Guid>{8CC92816-22F3-4154-9297-683F7D73C7D8}</b:Guid>
    <b:InternetSiteTitle>Bootstrap</b:InternetSiteTitle>
    <b:URL>https://getbootstrap.com/docs/5.3/getting-started/introduction/</b:URL>
    <b:RefOrder>6</b:RefOrder>
  </b:Source>
  <b:Source>
    <b:Tag>Tec23</b:Tag>
    <b:SourceType>InternetSite</b:SourceType>
    <b:Guid>{ADCB0929-ED91-4A2B-884B-1AAEE8368A79}</b:Guid>
    <b:Title>Lập trình web: tất tần tật thông tin cho người mới bắt đầu</b:Title>
    <b:InternetSiteTitle>Techie</b:InternetSiteTitle>
    <b:Year>2023</b:Year>
    <b:Month>03</b:Month>
    <b:Day>09</b:Day>
    <b:URL>https://techie.vn/lap-trinh-web/</b:URL>
    <b:Author>
      <b:Author>
        <b:NameList>
          <b:Person>
            <b:Last>Techie</b:Last>
          </b:Person>
        </b:NameList>
      </b:Author>
    </b:Author>
    <b:RefOrder>4</b:RefOrder>
  </b:Source>
  <b:Source>
    <b:Tag>Thủ22</b:Tag>
    <b:SourceType>InternetSite</b:SourceType>
    <b:Guid>{818D9113-7531-46E5-9D09-C721409522A0}</b:Guid>
    <b:Author>
      <b:Author>
        <b:NameList>
          <b:Person>
            <b:Last>Nguyễn</b:Last>
            <b:First>Thủy</b:First>
          </b:Person>
        </b:NameList>
      </b:Author>
    </b:Author>
    <b:Title>Tổ chức sự kiện là gì? Quy trình tổ chức sự kiện trọn gói</b:Title>
    <b:InternetSiteTitle>Bizfly martech</b:InternetSiteTitle>
    <b:Year>2022</b:Year>
    <b:Month>10</b:Month>
    <b:Day>21</b:Day>
    <b:URL>https://bizfly.vn/techblog/to-chuc-su-kien-la-gi.html</b:URL>
    <b:RefOrder>2</b:RefOrder>
  </b:Source>
  <b:Source>
    <b:Tag>Mắt19</b:Tag>
    <b:SourceType>InternetSite</b:SourceType>
    <b:Guid>{F1EA4425-C183-42E8-8D75-756FFF6F7FC8}</b:Guid>
    <b:Author>
      <b:Author>
        <b:NameList>
          <b:Person>
            <b:Last>WS</b:Last>
            <b:First>Mắt</b:First>
            <b:Middle>Bão</b:Middle>
          </b:Person>
        </b:NameList>
      </b:Author>
    </b:Author>
    <b:Title>Những thành phần quan trọng cần có trong web sự kiện</b:Title>
    <b:InternetSiteTitle>Mắt Bão WS</b:InternetSiteTitle>
    <b:Year>2019</b:Year>
    <b:Month>05</b:Month>
    <b:Day>30</b:Day>
    <b:URL>https://www.matbao.ws/blogs/kinh-nghiem-vang/nhung-thanh-phan-quan-trong-can-co-trong-web-su-kien.html#:~:text=Tr%C6%B0%E1%BB%9Bc%20h%E1%BA%BFt%2C%20web%20s%E1%BB%B1%20ki%E1%BB%87n%20l%C3%A0%20c%C3%A1c%20trang,%C4%91%C4%83ng%20k%C3%BD%2C%20th%C3%B4ng%20ti</b:URL>
    <b:RefOrder>3</b:RefOrder>
  </b:Source>
  <b:Source>
    <b:Tag>mrr21</b:Tag>
    <b:SourceType>InternetSite</b:SourceType>
    <b:Guid>{B8E478B3-85E5-4852-AFB8-C2118DD1E97B}</b:Guid>
    <b:Title>Tầm quan trọng của Website Event đối với các công ty Tổ chức sự kiện trong năm 2021</b:Title>
    <b:InternetSiteTitle>Atpweb</b:InternetSiteTitle>
    <b:Year>2021</b:Year>
    <b:Month>12</b:Month>
    <b:Day>02</b:Day>
    <b:URL>https://atpweb.vn/tam-quan-trong-cua-website-event/</b:URL>
    <b:Author>
      <b:Author>
        <b:NameList>
          <b:Person>
            <b:Last>mrrploc</b:Last>
          </b:Person>
        </b:NameList>
      </b:Author>
    </b:Author>
    <b:RefOrder>1</b:RefOrder>
  </b:Source>
</b:Sources>
</file>

<file path=customXml/itemProps1.xml><?xml version="1.0" encoding="utf-8"?>
<ds:datastoreItem xmlns:ds="http://schemas.openxmlformats.org/officeDocument/2006/customXml" ds:itemID="{AF013E7B-0707-48AC-BC62-AE71948C5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5081</TotalTime>
  <Pages>99</Pages>
  <Words>31225</Words>
  <Characters>177986</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Quyên Trương</dc:creator>
  <cp:keywords/>
  <dc:description/>
  <cp:lastModifiedBy>Tiểu Quyên Trương</cp:lastModifiedBy>
  <cp:revision>667</cp:revision>
  <dcterms:created xsi:type="dcterms:W3CDTF">2024-03-13T02:04:00Z</dcterms:created>
  <dcterms:modified xsi:type="dcterms:W3CDTF">2024-04-28T07:23:00Z</dcterms:modified>
</cp:coreProperties>
</file>